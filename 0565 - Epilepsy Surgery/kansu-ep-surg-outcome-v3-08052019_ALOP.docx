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1756D" w14:textId="77777777" w:rsidR="007064B3" w:rsidRPr="00A069C2" w:rsidRDefault="007064B3" w:rsidP="007064B3">
      <w:pPr>
        <w:pStyle w:val="NoSpacing"/>
        <w:spacing w:line="480" w:lineRule="auto"/>
        <w:rPr>
          <w:rFonts w:ascii="Times New Roman" w:eastAsiaTheme="minorHAnsi" w:hAnsi="Times New Roman" w:cs="Times New Roman"/>
          <w:sz w:val="32"/>
          <w:szCs w:val="32"/>
          <w:lang w:eastAsia="en-US"/>
        </w:rPr>
      </w:pPr>
      <w:bookmarkStart w:id="0" w:name="_GoBack"/>
      <w:bookmarkEnd w:id="0"/>
      <w:r w:rsidRPr="00A069C2">
        <w:rPr>
          <w:rFonts w:ascii="Times New Roman" w:eastAsiaTheme="minorHAnsi" w:hAnsi="Times New Roman" w:cs="Times New Roman"/>
          <w:sz w:val="32"/>
          <w:szCs w:val="32"/>
          <w:lang w:eastAsia="en-US"/>
        </w:rPr>
        <w:t xml:space="preserve">Title: </w:t>
      </w:r>
    </w:p>
    <w:p w14:paraId="3C029317" w14:textId="5C895080" w:rsidR="009C5ECE" w:rsidRPr="00A069C2" w:rsidRDefault="00850E96" w:rsidP="007064B3">
      <w:pPr>
        <w:pStyle w:val="NoSpacing"/>
        <w:spacing w:line="480" w:lineRule="auto"/>
        <w:rPr>
          <w:rFonts w:ascii="Times New Roman" w:eastAsiaTheme="minorHAnsi" w:hAnsi="Times New Roman" w:cs="Times New Roman"/>
          <w:sz w:val="32"/>
          <w:szCs w:val="32"/>
          <w:lang w:eastAsia="en-US"/>
        </w:rPr>
      </w:pPr>
      <w:r w:rsidRPr="00A069C2">
        <w:rPr>
          <w:rFonts w:ascii="Times New Roman" w:eastAsiaTheme="minorHAnsi" w:hAnsi="Times New Roman" w:cs="Times New Roman"/>
          <w:sz w:val="32"/>
          <w:szCs w:val="32"/>
          <w:lang w:eastAsia="en-US"/>
        </w:rPr>
        <w:t>Long term</w:t>
      </w:r>
      <w:r w:rsidR="00B735E2" w:rsidRPr="00A069C2">
        <w:rPr>
          <w:rFonts w:ascii="Times New Roman" w:eastAsiaTheme="minorHAnsi" w:hAnsi="Times New Roman" w:cs="Times New Roman"/>
          <w:sz w:val="32"/>
          <w:szCs w:val="32"/>
          <w:lang w:eastAsia="en-US"/>
        </w:rPr>
        <w:t xml:space="preserve"> outcomes </w:t>
      </w:r>
      <w:r w:rsidR="00B00B85" w:rsidRPr="00A069C2">
        <w:rPr>
          <w:rFonts w:ascii="Times New Roman" w:eastAsiaTheme="minorHAnsi" w:hAnsi="Times New Roman" w:cs="Times New Roman"/>
          <w:sz w:val="32"/>
          <w:szCs w:val="32"/>
          <w:lang w:eastAsia="en-US"/>
        </w:rPr>
        <w:t>after</w:t>
      </w:r>
      <w:r w:rsidR="00896AB6" w:rsidRPr="00A069C2">
        <w:rPr>
          <w:rFonts w:ascii="Times New Roman" w:eastAsiaTheme="minorHAnsi" w:hAnsi="Times New Roman" w:cs="Times New Roman"/>
          <w:sz w:val="32"/>
          <w:szCs w:val="32"/>
          <w:lang w:eastAsia="en-US"/>
        </w:rPr>
        <w:t xml:space="preserve"> epilepsy surgery</w:t>
      </w:r>
      <w:r w:rsidR="007064B3" w:rsidRPr="00A069C2">
        <w:rPr>
          <w:rFonts w:ascii="Times New Roman" w:eastAsiaTheme="minorHAnsi" w:hAnsi="Times New Roman" w:cs="Times New Roman"/>
          <w:sz w:val="32"/>
          <w:szCs w:val="32"/>
          <w:lang w:eastAsia="en-US"/>
        </w:rPr>
        <w:t>,</w:t>
      </w:r>
      <w:r w:rsidR="00896AB6" w:rsidRPr="00A069C2">
        <w:rPr>
          <w:rFonts w:ascii="Times New Roman" w:eastAsiaTheme="minorHAnsi" w:hAnsi="Times New Roman" w:cs="Times New Roman"/>
          <w:sz w:val="32"/>
          <w:szCs w:val="32"/>
          <w:lang w:eastAsia="en-US"/>
        </w:rPr>
        <w:t xml:space="preserve"> a retrospective cohort study</w:t>
      </w:r>
      <w:r w:rsidR="007064B3" w:rsidRPr="00A069C2">
        <w:rPr>
          <w:rFonts w:ascii="Times New Roman" w:eastAsiaTheme="minorHAnsi" w:hAnsi="Times New Roman" w:cs="Times New Roman"/>
          <w:sz w:val="32"/>
          <w:szCs w:val="32"/>
          <w:lang w:eastAsia="en-US"/>
        </w:rPr>
        <w:t xml:space="preserve"> l</w:t>
      </w:r>
      <w:r w:rsidR="00DA6F60" w:rsidRPr="00A069C2">
        <w:rPr>
          <w:rFonts w:ascii="Times New Roman" w:eastAsiaTheme="minorHAnsi" w:hAnsi="Times New Roman" w:cs="Times New Roman"/>
          <w:sz w:val="32"/>
          <w:szCs w:val="32"/>
          <w:lang w:eastAsia="en-US"/>
        </w:rPr>
        <w:t>inking patient reported outcomes to routine healthcare data</w:t>
      </w:r>
      <w:r w:rsidR="009C5ECE" w:rsidRPr="00A069C2">
        <w:rPr>
          <w:rFonts w:ascii="Times New Roman" w:eastAsiaTheme="minorHAnsi" w:hAnsi="Times New Roman" w:cs="Times New Roman"/>
          <w:sz w:val="32"/>
          <w:szCs w:val="32"/>
          <w:lang w:eastAsia="en-US"/>
        </w:rPr>
        <w:t>.</w:t>
      </w:r>
      <w:r w:rsidR="00896AB6" w:rsidRPr="00A069C2">
        <w:rPr>
          <w:rFonts w:ascii="Times New Roman" w:eastAsiaTheme="minorHAnsi" w:hAnsi="Times New Roman" w:cs="Times New Roman"/>
          <w:sz w:val="32"/>
          <w:szCs w:val="32"/>
          <w:lang w:eastAsia="en-US"/>
        </w:rPr>
        <w:t xml:space="preserve"> </w:t>
      </w:r>
    </w:p>
    <w:p w14:paraId="288C76B1" w14:textId="77777777" w:rsidR="00727B70" w:rsidRPr="00A069C2" w:rsidRDefault="00727B70" w:rsidP="00F94416">
      <w:pPr>
        <w:pStyle w:val="NoSpacing"/>
        <w:spacing w:line="480" w:lineRule="auto"/>
        <w:rPr>
          <w:rFonts w:ascii="Times New Roman" w:eastAsiaTheme="minorHAnsi" w:hAnsi="Times New Roman" w:cs="Times New Roman"/>
          <w:sz w:val="24"/>
          <w:szCs w:val="24"/>
          <w:lang w:eastAsia="en-US"/>
        </w:rPr>
      </w:pPr>
    </w:p>
    <w:p w14:paraId="78A7F084" w14:textId="5DC2EECA" w:rsidR="007064B3" w:rsidRPr="00A069C2" w:rsidRDefault="007064B3"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Authors: </w:t>
      </w:r>
    </w:p>
    <w:p w14:paraId="68368C52" w14:textId="411BC915" w:rsidR="00896AB6" w:rsidRPr="00A069C2" w:rsidRDefault="0076573E"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Ben Kansu</w:t>
      </w:r>
      <w:r w:rsidR="005472C9" w:rsidRPr="00A069C2">
        <w:rPr>
          <w:rFonts w:ascii="Times New Roman" w:eastAsiaTheme="minorHAnsi" w:hAnsi="Times New Roman" w:cs="Times New Roman"/>
          <w:sz w:val="24"/>
          <w:szCs w:val="24"/>
          <w:vertAlign w:val="superscript"/>
          <w:lang w:eastAsia="en-US"/>
        </w:rPr>
        <w:t>1</w:t>
      </w:r>
      <w:r w:rsidR="00727B70" w:rsidRPr="00A069C2">
        <w:rPr>
          <w:rFonts w:ascii="Times New Roman" w:eastAsiaTheme="minorHAnsi" w:hAnsi="Times New Roman" w:cs="Times New Roman"/>
          <w:sz w:val="24"/>
          <w:szCs w:val="24"/>
          <w:vertAlign w:val="superscript"/>
          <w:lang w:eastAsia="en-US"/>
        </w:rPr>
        <w:t>,2</w:t>
      </w:r>
      <w:r w:rsidRPr="00A069C2">
        <w:rPr>
          <w:rFonts w:ascii="Times New Roman" w:eastAsiaTheme="minorHAnsi" w:hAnsi="Times New Roman" w:cs="Times New Roman"/>
          <w:sz w:val="24"/>
          <w:szCs w:val="24"/>
          <w:lang w:eastAsia="en-US"/>
        </w:rPr>
        <w:t xml:space="preserve">, </w:t>
      </w:r>
      <w:ins w:id="1" w:author="Owen Pickrell" w:date="2019-05-10T19:33:00Z">
        <w:r w:rsidR="005F3B9E">
          <w:rPr>
            <w:rFonts w:ascii="Times New Roman" w:eastAsiaTheme="minorHAnsi" w:hAnsi="Times New Roman" w:cs="Times New Roman"/>
            <w:sz w:val="24"/>
            <w:szCs w:val="24"/>
            <w:lang w:eastAsia="en-US"/>
          </w:rPr>
          <w:t xml:space="preserve">William O </w:t>
        </w:r>
      </w:ins>
      <w:del w:id="2" w:author="Owen Pickrell" w:date="2019-05-10T19:33:00Z">
        <w:r w:rsidRPr="00A069C2" w:rsidDel="005F3B9E">
          <w:rPr>
            <w:rFonts w:ascii="Times New Roman" w:eastAsiaTheme="minorHAnsi" w:hAnsi="Times New Roman" w:cs="Times New Roman"/>
            <w:sz w:val="24"/>
            <w:szCs w:val="24"/>
            <w:lang w:eastAsia="en-US"/>
          </w:rPr>
          <w:delText xml:space="preserve">Owen </w:delText>
        </w:r>
      </w:del>
      <w:r w:rsidRPr="00A069C2">
        <w:rPr>
          <w:rFonts w:ascii="Times New Roman" w:eastAsiaTheme="minorHAnsi" w:hAnsi="Times New Roman" w:cs="Times New Roman"/>
          <w:sz w:val="24"/>
          <w:szCs w:val="24"/>
          <w:lang w:eastAsia="en-US"/>
        </w:rPr>
        <w:t>Pick</w:t>
      </w:r>
      <w:r w:rsidR="00896AB6" w:rsidRPr="00A069C2">
        <w:rPr>
          <w:rFonts w:ascii="Times New Roman" w:eastAsiaTheme="minorHAnsi" w:hAnsi="Times New Roman" w:cs="Times New Roman"/>
          <w:sz w:val="24"/>
          <w:szCs w:val="24"/>
          <w:lang w:eastAsia="en-US"/>
        </w:rPr>
        <w:t>rell</w:t>
      </w:r>
      <w:r w:rsidR="00727B70" w:rsidRPr="00A069C2">
        <w:rPr>
          <w:rFonts w:ascii="Times New Roman" w:eastAsiaTheme="minorHAnsi" w:hAnsi="Times New Roman" w:cs="Times New Roman"/>
          <w:sz w:val="24"/>
          <w:szCs w:val="24"/>
          <w:vertAlign w:val="superscript"/>
          <w:lang w:eastAsia="en-US"/>
        </w:rPr>
        <w:t>3</w:t>
      </w:r>
      <w:r w:rsidR="00896AB6" w:rsidRPr="00A069C2">
        <w:rPr>
          <w:rFonts w:ascii="Times New Roman" w:eastAsiaTheme="minorHAnsi" w:hAnsi="Times New Roman" w:cs="Times New Roman"/>
          <w:sz w:val="24"/>
          <w:szCs w:val="24"/>
          <w:lang w:eastAsia="en-US"/>
        </w:rPr>
        <w:t>,</w:t>
      </w:r>
      <w:r w:rsidR="00C1701C" w:rsidRPr="00A069C2">
        <w:rPr>
          <w:rFonts w:ascii="Times New Roman" w:eastAsiaTheme="minorHAnsi" w:hAnsi="Times New Roman" w:cs="Times New Roman"/>
          <w:sz w:val="24"/>
          <w:szCs w:val="24"/>
          <w:lang w:eastAsia="en-US"/>
        </w:rPr>
        <w:t xml:space="preserve"> </w:t>
      </w:r>
      <w:r w:rsidR="00095F94" w:rsidRPr="00A069C2">
        <w:rPr>
          <w:rFonts w:ascii="Times New Roman" w:hAnsi="Times New Roman" w:cs="Times New Roman"/>
          <w:sz w:val="24"/>
          <w:szCs w:val="24"/>
        </w:rPr>
        <w:t xml:space="preserve">Arron </w:t>
      </w:r>
      <w:ins w:id="3" w:author="Owen Pickrell" w:date="2019-05-10T19:40:00Z">
        <w:r w:rsidR="005F3B9E">
          <w:rPr>
            <w:rFonts w:ascii="Times New Roman" w:hAnsi="Times New Roman" w:cs="Times New Roman"/>
            <w:sz w:val="24"/>
            <w:szCs w:val="24"/>
          </w:rPr>
          <w:t xml:space="preserve">S </w:t>
        </w:r>
      </w:ins>
      <w:r w:rsidR="00095F94" w:rsidRPr="00A069C2">
        <w:rPr>
          <w:rFonts w:ascii="Times New Roman" w:hAnsi="Times New Roman" w:cs="Times New Roman"/>
          <w:sz w:val="24"/>
          <w:szCs w:val="24"/>
        </w:rPr>
        <w:t>Lacey</w:t>
      </w:r>
      <w:r w:rsidR="00727B70" w:rsidRPr="00A069C2">
        <w:rPr>
          <w:rFonts w:ascii="Times New Roman" w:hAnsi="Times New Roman" w:cs="Times New Roman"/>
          <w:sz w:val="24"/>
          <w:szCs w:val="24"/>
          <w:vertAlign w:val="superscript"/>
        </w:rPr>
        <w:t>3</w:t>
      </w:r>
      <w:ins w:id="4" w:author="Owen Pickrell" w:date="2019-05-10T19:36:00Z">
        <w:r w:rsidR="005F3B9E">
          <w:rPr>
            <w:rFonts w:ascii="Times New Roman" w:hAnsi="Times New Roman" w:cs="Times New Roman"/>
            <w:sz w:val="24"/>
            <w:szCs w:val="24"/>
            <w:vertAlign w:val="superscript"/>
          </w:rPr>
          <w:t>,4</w:t>
        </w:r>
      </w:ins>
      <w:r w:rsidR="00095F94" w:rsidRPr="00A069C2">
        <w:rPr>
          <w:rFonts w:ascii="Times New Roman" w:hAnsi="Times New Roman" w:cs="Times New Roman"/>
          <w:sz w:val="24"/>
          <w:szCs w:val="24"/>
        </w:rPr>
        <w:t>,</w:t>
      </w:r>
      <w:r w:rsidR="00BC18E9" w:rsidRPr="00A069C2">
        <w:rPr>
          <w:rFonts w:ascii="Times New Roman" w:hAnsi="Times New Roman" w:cs="Times New Roman"/>
          <w:sz w:val="24"/>
          <w:szCs w:val="24"/>
        </w:rPr>
        <w:t xml:space="preserve"> Ffion Edwards</w:t>
      </w:r>
      <w:r w:rsidR="00727B70" w:rsidRPr="00A069C2">
        <w:rPr>
          <w:rFonts w:ascii="Times New Roman" w:hAnsi="Times New Roman" w:cs="Times New Roman"/>
          <w:sz w:val="24"/>
          <w:szCs w:val="24"/>
          <w:vertAlign w:val="superscript"/>
        </w:rPr>
        <w:t>3</w:t>
      </w:r>
      <w:r w:rsidR="00BC18E9" w:rsidRPr="00A069C2">
        <w:rPr>
          <w:rFonts w:ascii="Times New Roman" w:hAnsi="Times New Roman" w:cs="Times New Roman"/>
          <w:sz w:val="24"/>
          <w:szCs w:val="24"/>
        </w:rPr>
        <w:t>,</w:t>
      </w:r>
      <w:r w:rsidR="00095F94" w:rsidRPr="00A069C2">
        <w:rPr>
          <w:rFonts w:ascii="Times New Roman" w:hAnsi="Times New Roman" w:cs="Times New Roman"/>
          <w:sz w:val="24"/>
          <w:szCs w:val="24"/>
        </w:rPr>
        <w:t xml:space="preserve"> </w:t>
      </w:r>
      <w:r w:rsidR="00995929" w:rsidRPr="00A069C2">
        <w:rPr>
          <w:rFonts w:ascii="Times New Roman" w:hAnsi="Times New Roman" w:cs="Times New Roman"/>
          <w:sz w:val="24"/>
          <w:szCs w:val="24"/>
        </w:rPr>
        <w:t>Georgiana Samolia</w:t>
      </w:r>
      <w:ins w:id="5" w:author="Owen Pickrell" w:date="2019-05-10T19:36:00Z">
        <w:r w:rsidR="005F3B9E">
          <w:rPr>
            <w:rFonts w:ascii="Times New Roman" w:hAnsi="Times New Roman" w:cs="Times New Roman"/>
            <w:sz w:val="24"/>
            <w:szCs w:val="24"/>
            <w:vertAlign w:val="superscript"/>
          </w:rPr>
          <w:t>5</w:t>
        </w:r>
      </w:ins>
      <w:del w:id="6" w:author="Owen Pickrell" w:date="2019-05-10T19:36:00Z">
        <w:r w:rsidR="00727B70" w:rsidRPr="00A069C2" w:rsidDel="005F3B9E">
          <w:rPr>
            <w:rFonts w:ascii="Times New Roman" w:hAnsi="Times New Roman" w:cs="Times New Roman"/>
            <w:sz w:val="24"/>
            <w:szCs w:val="24"/>
            <w:vertAlign w:val="superscript"/>
          </w:rPr>
          <w:delText>4</w:delText>
        </w:r>
      </w:del>
      <w:r w:rsidR="00995929" w:rsidRPr="00A069C2">
        <w:rPr>
          <w:rFonts w:ascii="Times New Roman" w:hAnsi="Times New Roman" w:cs="Times New Roman"/>
          <w:sz w:val="24"/>
          <w:szCs w:val="24"/>
        </w:rPr>
        <w:t xml:space="preserve">, </w:t>
      </w:r>
      <w:r w:rsidR="00095F94" w:rsidRPr="00A069C2">
        <w:rPr>
          <w:rFonts w:ascii="Times New Roman" w:hAnsi="Times New Roman" w:cs="Times New Roman"/>
          <w:sz w:val="24"/>
          <w:szCs w:val="24"/>
        </w:rPr>
        <w:t xml:space="preserve">Mark </w:t>
      </w:r>
      <w:ins w:id="7" w:author="Owen Pickrell" w:date="2019-05-10T19:40:00Z">
        <w:r w:rsidR="005F3B9E">
          <w:rPr>
            <w:rFonts w:ascii="Times New Roman" w:hAnsi="Times New Roman" w:cs="Times New Roman"/>
            <w:sz w:val="24"/>
            <w:szCs w:val="24"/>
          </w:rPr>
          <w:t xml:space="preserve">I </w:t>
        </w:r>
      </w:ins>
      <w:r w:rsidR="00095F94" w:rsidRPr="00A069C2">
        <w:rPr>
          <w:rFonts w:ascii="Times New Roman" w:hAnsi="Times New Roman" w:cs="Times New Roman"/>
          <w:sz w:val="24"/>
          <w:szCs w:val="24"/>
        </w:rPr>
        <w:t>Rees</w:t>
      </w:r>
      <w:ins w:id="8" w:author="Owen Pickrell" w:date="2019-05-10T19:34:00Z">
        <w:r w:rsidR="005F3B9E" w:rsidRPr="005F3B9E">
          <w:rPr>
            <w:rFonts w:ascii="Times New Roman" w:hAnsi="Times New Roman" w:cs="Times New Roman"/>
            <w:sz w:val="24"/>
            <w:szCs w:val="24"/>
            <w:vertAlign w:val="superscript"/>
            <w:rPrChange w:id="9" w:author="Owen Pickrell" w:date="2019-05-10T19:34:00Z">
              <w:rPr>
                <w:rFonts w:ascii="Times New Roman" w:hAnsi="Times New Roman" w:cs="Times New Roman"/>
                <w:sz w:val="24"/>
                <w:szCs w:val="24"/>
              </w:rPr>
            </w:rPrChange>
          </w:rPr>
          <w:t>3,</w:t>
        </w:r>
      </w:ins>
      <w:ins w:id="10" w:author="Owen Pickrell" w:date="2019-05-10T19:36:00Z">
        <w:r w:rsidR="005F3B9E">
          <w:rPr>
            <w:rFonts w:ascii="Times New Roman" w:hAnsi="Times New Roman" w:cs="Times New Roman"/>
            <w:sz w:val="24"/>
            <w:szCs w:val="24"/>
            <w:vertAlign w:val="superscript"/>
          </w:rPr>
          <w:t>6</w:t>
        </w:r>
      </w:ins>
      <w:del w:id="11" w:author="Owen Pickrell" w:date="2019-05-10T19:36:00Z">
        <w:r w:rsidR="00727B70" w:rsidRPr="00A069C2" w:rsidDel="005F3B9E">
          <w:rPr>
            <w:rFonts w:ascii="Times New Roman" w:hAnsi="Times New Roman" w:cs="Times New Roman"/>
            <w:sz w:val="24"/>
            <w:szCs w:val="24"/>
            <w:vertAlign w:val="superscript"/>
          </w:rPr>
          <w:delText>5</w:delText>
        </w:r>
      </w:del>
      <w:r w:rsidR="00C1701C" w:rsidRPr="00A069C2">
        <w:rPr>
          <w:rFonts w:ascii="Times New Roman" w:eastAsiaTheme="minorHAnsi" w:hAnsi="Times New Roman" w:cs="Times New Roman"/>
          <w:sz w:val="24"/>
          <w:szCs w:val="24"/>
          <w:lang w:eastAsia="en-US"/>
        </w:rPr>
        <w:t>,</w:t>
      </w:r>
      <w:r w:rsidR="00896AB6" w:rsidRPr="00A069C2">
        <w:rPr>
          <w:rFonts w:ascii="Times New Roman" w:eastAsiaTheme="minorHAnsi" w:hAnsi="Times New Roman" w:cs="Times New Roman"/>
          <w:sz w:val="24"/>
          <w:szCs w:val="24"/>
          <w:lang w:eastAsia="en-US"/>
        </w:rPr>
        <w:t xml:space="preserve"> Liam Gray</w:t>
      </w:r>
      <w:ins w:id="12" w:author="Owen Pickrell" w:date="2019-05-10T19:36:00Z">
        <w:r w:rsidR="005F3B9E">
          <w:rPr>
            <w:rFonts w:ascii="Times New Roman" w:eastAsiaTheme="minorHAnsi" w:hAnsi="Times New Roman" w:cs="Times New Roman"/>
            <w:sz w:val="24"/>
            <w:szCs w:val="24"/>
            <w:vertAlign w:val="superscript"/>
            <w:lang w:eastAsia="en-US"/>
          </w:rPr>
          <w:t>1,7</w:t>
        </w:r>
      </w:ins>
      <w:del w:id="13" w:author="Owen Pickrell" w:date="2019-05-10T19:36:00Z">
        <w:r w:rsidR="00727B70" w:rsidRPr="00A069C2" w:rsidDel="005F3B9E">
          <w:rPr>
            <w:rFonts w:ascii="Times New Roman" w:eastAsiaTheme="minorHAnsi" w:hAnsi="Times New Roman" w:cs="Times New Roman"/>
            <w:sz w:val="24"/>
            <w:szCs w:val="24"/>
            <w:vertAlign w:val="superscript"/>
            <w:lang w:eastAsia="en-US"/>
          </w:rPr>
          <w:delText>6</w:delText>
        </w:r>
      </w:del>
      <w:r w:rsidR="00896AB6" w:rsidRPr="00A069C2">
        <w:rPr>
          <w:rFonts w:ascii="Times New Roman" w:eastAsiaTheme="minorHAnsi" w:hAnsi="Times New Roman" w:cs="Times New Roman"/>
          <w:sz w:val="24"/>
          <w:szCs w:val="24"/>
          <w:lang w:eastAsia="en-US"/>
        </w:rPr>
        <w:t>, Khalid Hamandi</w:t>
      </w:r>
      <w:r w:rsidR="005472C9" w:rsidRPr="00A069C2">
        <w:rPr>
          <w:rFonts w:ascii="Times New Roman" w:eastAsiaTheme="minorHAnsi" w:hAnsi="Times New Roman" w:cs="Times New Roman"/>
          <w:sz w:val="24"/>
          <w:szCs w:val="24"/>
          <w:vertAlign w:val="superscript"/>
          <w:lang w:eastAsia="en-US"/>
        </w:rPr>
        <w:t>1</w:t>
      </w:r>
      <w:r w:rsidR="00727B70" w:rsidRPr="00A069C2">
        <w:rPr>
          <w:rFonts w:ascii="Times New Roman" w:eastAsiaTheme="minorHAnsi" w:hAnsi="Times New Roman" w:cs="Times New Roman"/>
          <w:sz w:val="24"/>
          <w:szCs w:val="24"/>
          <w:vertAlign w:val="superscript"/>
          <w:lang w:eastAsia="en-US"/>
        </w:rPr>
        <w:t>,7</w:t>
      </w:r>
      <w:r w:rsidR="005472C9" w:rsidRPr="00A069C2">
        <w:rPr>
          <w:rFonts w:ascii="Times New Roman" w:eastAsiaTheme="minorHAnsi" w:hAnsi="Times New Roman" w:cs="Times New Roman"/>
          <w:sz w:val="24"/>
          <w:szCs w:val="24"/>
          <w:vertAlign w:val="superscript"/>
          <w:lang w:eastAsia="en-US"/>
        </w:rPr>
        <w:t>*</w:t>
      </w:r>
    </w:p>
    <w:p w14:paraId="34A36276" w14:textId="77777777" w:rsidR="00DA6F60" w:rsidRPr="00A069C2" w:rsidRDefault="00DA6F60" w:rsidP="00F94416">
      <w:pPr>
        <w:pStyle w:val="NoSpacing"/>
        <w:spacing w:line="480" w:lineRule="auto"/>
        <w:rPr>
          <w:rFonts w:ascii="Times New Roman" w:eastAsiaTheme="minorHAnsi" w:hAnsi="Times New Roman" w:cs="Times New Roman"/>
          <w:sz w:val="24"/>
          <w:szCs w:val="24"/>
          <w:lang w:eastAsia="en-US"/>
        </w:rPr>
      </w:pPr>
    </w:p>
    <w:p w14:paraId="635394CC" w14:textId="3AB03C50" w:rsidR="00CD7337" w:rsidRPr="00A069C2" w:rsidRDefault="00CD7337"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 xml:space="preserve">Author </w:t>
      </w:r>
      <w:r w:rsidR="002734D2" w:rsidRPr="00A069C2">
        <w:rPr>
          <w:rFonts w:ascii="Times New Roman" w:eastAsiaTheme="minorHAnsi" w:hAnsi="Times New Roman" w:cs="Times New Roman"/>
          <w:sz w:val="24"/>
          <w:szCs w:val="24"/>
          <w:lang w:eastAsia="en-US"/>
        </w:rPr>
        <w:t>affiliations</w:t>
      </w:r>
    </w:p>
    <w:p w14:paraId="1E4FDB97" w14:textId="0B16141B" w:rsidR="007064B3" w:rsidRPr="00A069C2" w:rsidRDefault="005472C9"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 xml:space="preserve">1. </w:t>
      </w:r>
      <w:r w:rsidR="007064B3" w:rsidRPr="00A069C2">
        <w:rPr>
          <w:rFonts w:ascii="Times New Roman" w:eastAsiaTheme="minorHAnsi" w:hAnsi="Times New Roman" w:cs="Times New Roman"/>
          <w:sz w:val="24"/>
          <w:szCs w:val="24"/>
          <w:lang w:eastAsia="en-US"/>
        </w:rPr>
        <w:t>The Wales Epilepsy Unit, University Hospital Wales</w:t>
      </w:r>
      <w:r w:rsidRPr="00A069C2">
        <w:rPr>
          <w:rFonts w:ascii="Times New Roman" w:eastAsiaTheme="minorHAnsi" w:hAnsi="Times New Roman" w:cs="Times New Roman"/>
          <w:sz w:val="24"/>
          <w:szCs w:val="24"/>
          <w:lang w:eastAsia="en-US"/>
        </w:rPr>
        <w:t>, Cardiff, CF14</w:t>
      </w:r>
      <w:r w:rsidR="00212357" w:rsidRPr="00A069C2">
        <w:rPr>
          <w:rFonts w:ascii="Times New Roman" w:eastAsiaTheme="minorHAnsi" w:hAnsi="Times New Roman" w:cs="Times New Roman"/>
          <w:sz w:val="24"/>
          <w:szCs w:val="24"/>
          <w:lang w:eastAsia="en-US"/>
        </w:rPr>
        <w:t xml:space="preserve"> </w:t>
      </w:r>
      <w:r w:rsidRPr="00A069C2">
        <w:rPr>
          <w:rFonts w:ascii="Times New Roman" w:eastAsiaTheme="minorHAnsi" w:hAnsi="Times New Roman" w:cs="Times New Roman"/>
          <w:sz w:val="24"/>
          <w:szCs w:val="24"/>
          <w:lang w:eastAsia="en-US"/>
        </w:rPr>
        <w:t>4XW</w:t>
      </w:r>
    </w:p>
    <w:p w14:paraId="512F3D57" w14:textId="6611A97C" w:rsidR="00C23942" w:rsidRPr="00A069C2" w:rsidRDefault="00C23942"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2.</w:t>
      </w:r>
      <w:r w:rsidR="00025A43" w:rsidRPr="00A069C2">
        <w:rPr>
          <w:rFonts w:ascii="Times New Roman" w:eastAsiaTheme="minorHAnsi" w:hAnsi="Times New Roman" w:cs="Times New Roman"/>
          <w:sz w:val="24"/>
          <w:szCs w:val="24"/>
          <w:lang w:eastAsia="en-US"/>
        </w:rPr>
        <w:t xml:space="preserve"> School of Medicine, UHW Main Building, Heath Park, Cardiff, CF14 4XN</w:t>
      </w:r>
    </w:p>
    <w:p w14:paraId="1C510D0C" w14:textId="3AD1E6E9" w:rsidR="00C23942" w:rsidRPr="00A069C2" w:rsidRDefault="00C23942"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3.</w:t>
      </w:r>
      <w:ins w:id="14" w:author="Owen Pickrell" w:date="2019-05-10T19:34:00Z">
        <w:r w:rsidR="005F3B9E">
          <w:rPr>
            <w:rFonts w:ascii="Times New Roman" w:eastAsiaTheme="minorHAnsi" w:hAnsi="Times New Roman" w:cs="Times New Roman"/>
            <w:sz w:val="24"/>
            <w:szCs w:val="24"/>
            <w:lang w:eastAsia="en-US"/>
          </w:rPr>
          <w:t xml:space="preserve"> </w:t>
        </w:r>
      </w:ins>
      <w:ins w:id="15" w:author="Owen Pickrell" w:date="2019-05-10T19:37:00Z">
        <w:r w:rsidR="005F3B9E" w:rsidRPr="005F3B9E">
          <w:rPr>
            <w:rFonts w:ascii="Times New Roman" w:eastAsiaTheme="minorHAnsi" w:hAnsi="Times New Roman" w:cs="Times New Roman"/>
            <w:sz w:val="24"/>
            <w:szCs w:val="24"/>
            <w:lang w:eastAsia="en-US"/>
          </w:rPr>
          <w:t>Neurology and Molecular Neuroscience Group, Institute of Life Science,</w:t>
        </w:r>
        <w:r w:rsidR="005F3B9E">
          <w:rPr>
            <w:rFonts w:ascii="Times New Roman" w:eastAsiaTheme="minorHAnsi" w:hAnsi="Times New Roman" w:cs="Times New Roman"/>
            <w:sz w:val="24"/>
            <w:szCs w:val="24"/>
            <w:lang w:eastAsia="en-US"/>
          </w:rPr>
          <w:t xml:space="preserve"> </w:t>
        </w:r>
      </w:ins>
      <w:ins w:id="16" w:author="Owen Pickrell" w:date="2019-05-10T19:34:00Z">
        <w:r w:rsidR="005F3B9E">
          <w:rPr>
            <w:rFonts w:ascii="Times New Roman" w:eastAsiaTheme="minorHAnsi" w:hAnsi="Times New Roman" w:cs="Times New Roman"/>
            <w:sz w:val="24"/>
            <w:szCs w:val="24"/>
            <w:lang w:eastAsia="en-US"/>
          </w:rPr>
          <w:t>Swansea University School of Medicine, Swansea University, Swansea SA2 8PP</w:t>
        </w:r>
      </w:ins>
    </w:p>
    <w:p w14:paraId="5CE8CB81" w14:textId="549A2FD6" w:rsidR="00C23942" w:rsidRPr="00A069C2" w:rsidRDefault="00C23942"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 xml:space="preserve">4. </w:t>
      </w:r>
      <w:ins w:id="17" w:author="Owen Pickrell" w:date="2019-05-10T19:37:00Z">
        <w:r w:rsidR="005F3B9E" w:rsidRPr="005F3B9E">
          <w:rPr>
            <w:rFonts w:ascii="Times New Roman" w:eastAsiaTheme="minorHAnsi" w:hAnsi="Times New Roman" w:cs="Times New Roman"/>
            <w:sz w:val="24"/>
            <w:szCs w:val="24"/>
            <w:lang w:eastAsia="en-US"/>
          </w:rPr>
          <w:t>Health Data Research UK, Data Science Building, Swansea University Medical School, Swansea University, Swansea</w:t>
        </w:r>
      </w:ins>
    </w:p>
    <w:p w14:paraId="44AAE468" w14:textId="1C3CDF59" w:rsidR="00727B70" w:rsidRPr="00A069C2" w:rsidRDefault="00727B70"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5.</w:t>
      </w:r>
      <w:ins w:id="18" w:author="Owen Pickrell" w:date="2019-05-10T19:36:00Z">
        <w:r w:rsidR="005F3B9E">
          <w:rPr>
            <w:rFonts w:ascii="Times New Roman" w:eastAsiaTheme="minorHAnsi" w:hAnsi="Times New Roman" w:cs="Times New Roman"/>
            <w:sz w:val="24"/>
            <w:szCs w:val="24"/>
            <w:lang w:eastAsia="en-US"/>
          </w:rPr>
          <w:t xml:space="preserve"> </w:t>
        </w:r>
      </w:ins>
    </w:p>
    <w:p w14:paraId="6B0938E7" w14:textId="4BB1EE77" w:rsidR="00727B70" w:rsidRPr="00A069C2" w:rsidRDefault="00727B70"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6.</w:t>
      </w:r>
      <w:ins w:id="19" w:author="Owen Pickrell" w:date="2019-05-10T19:37:00Z">
        <w:r w:rsidR="005F3B9E">
          <w:rPr>
            <w:rFonts w:ascii="Times New Roman" w:eastAsiaTheme="minorHAnsi" w:hAnsi="Times New Roman" w:cs="Times New Roman"/>
            <w:sz w:val="24"/>
            <w:szCs w:val="24"/>
            <w:lang w:eastAsia="en-US"/>
          </w:rPr>
          <w:t xml:space="preserve"> </w:t>
        </w:r>
        <w:r w:rsidR="005F3B9E" w:rsidRPr="005F3B9E">
          <w:rPr>
            <w:rFonts w:ascii="Times New Roman" w:eastAsiaTheme="minorHAnsi" w:hAnsi="Times New Roman" w:cs="Times New Roman"/>
            <w:sz w:val="24"/>
            <w:szCs w:val="24"/>
            <w:lang w:eastAsia="en-US"/>
          </w:rPr>
          <w:t>Faculty of Medicine and Health, University of Sydney, Sydney, Australia.</w:t>
        </w:r>
      </w:ins>
    </w:p>
    <w:p w14:paraId="2C52E16D" w14:textId="22E798A2" w:rsidR="00727B70" w:rsidRPr="00A069C2" w:rsidRDefault="00727B70" w:rsidP="007064B3">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7.</w:t>
      </w:r>
    </w:p>
    <w:p w14:paraId="44C74A91" w14:textId="08E73297" w:rsidR="00DA6F60" w:rsidRPr="00A069C2" w:rsidRDefault="00896AB6"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 xml:space="preserve">Word count: </w:t>
      </w:r>
      <w:r w:rsidR="00727B70" w:rsidRPr="00A069C2">
        <w:rPr>
          <w:rFonts w:ascii="Times New Roman" w:eastAsiaTheme="minorHAnsi" w:hAnsi="Times New Roman" w:cs="Times New Roman"/>
          <w:sz w:val="24"/>
          <w:szCs w:val="24"/>
          <w:lang w:eastAsia="en-US"/>
        </w:rPr>
        <w:t xml:space="preserve"> </w:t>
      </w:r>
      <w:r w:rsidR="00DA6F60" w:rsidRPr="00A069C2">
        <w:rPr>
          <w:rFonts w:ascii="Times New Roman" w:eastAsiaTheme="minorHAnsi" w:hAnsi="Times New Roman" w:cs="Times New Roman"/>
          <w:sz w:val="24"/>
          <w:szCs w:val="24"/>
          <w:lang w:eastAsia="en-US"/>
        </w:rPr>
        <w:t xml:space="preserve">Abstract:  </w:t>
      </w:r>
      <w:r w:rsidR="00C23942" w:rsidRPr="00A069C2">
        <w:rPr>
          <w:rFonts w:ascii="Times New Roman" w:eastAsiaTheme="minorHAnsi" w:hAnsi="Times New Roman" w:cs="Times New Roman"/>
          <w:sz w:val="24"/>
          <w:szCs w:val="24"/>
          <w:lang w:eastAsia="en-US"/>
        </w:rPr>
        <w:tab/>
      </w:r>
      <w:r w:rsidR="00DA6F60" w:rsidRPr="00A069C2">
        <w:rPr>
          <w:rFonts w:ascii="Times New Roman" w:eastAsiaTheme="minorHAnsi" w:hAnsi="Times New Roman" w:cs="Times New Roman"/>
          <w:sz w:val="24"/>
          <w:szCs w:val="24"/>
          <w:lang w:eastAsia="en-US"/>
        </w:rPr>
        <w:t>281</w:t>
      </w:r>
      <w:r w:rsidR="00C23942" w:rsidRPr="00A069C2">
        <w:rPr>
          <w:rFonts w:ascii="Times New Roman" w:eastAsiaTheme="minorHAnsi" w:hAnsi="Times New Roman" w:cs="Times New Roman"/>
          <w:sz w:val="24"/>
          <w:szCs w:val="24"/>
          <w:lang w:eastAsia="en-US"/>
        </w:rPr>
        <w:tab/>
      </w:r>
      <w:r w:rsidR="00DA6F60" w:rsidRPr="00A069C2">
        <w:rPr>
          <w:rFonts w:ascii="Times New Roman" w:eastAsiaTheme="minorHAnsi" w:hAnsi="Times New Roman" w:cs="Times New Roman"/>
          <w:sz w:val="24"/>
          <w:szCs w:val="24"/>
          <w:lang w:eastAsia="en-US"/>
        </w:rPr>
        <w:t xml:space="preserve">Main body: </w:t>
      </w:r>
      <w:r w:rsidR="00C23942" w:rsidRPr="00A069C2">
        <w:rPr>
          <w:rFonts w:ascii="Times New Roman" w:eastAsiaTheme="minorHAnsi" w:hAnsi="Times New Roman" w:cs="Times New Roman"/>
          <w:sz w:val="24"/>
          <w:szCs w:val="24"/>
          <w:lang w:eastAsia="en-US"/>
        </w:rPr>
        <w:tab/>
      </w:r>
      <w:r w:rsidR="00DA6F60" w:rsidRPr="00A069C2">
        <w:rPr>
          <w:rFonts w:ascii="Times New Roman" w:eastAsiaTheme="minorHAnsi" w:hAnsi="Times New Roman" w:cs="Times New Roman"/>
          <w:sz w:val="24"/>
          <w:szCs w:val="24"/>
          <w:lang w:eastAsia="en-US"/>
        </w:rPr>
        <w:t>2537</w:t>
      </w:r>
    </w:p>
    <w:p w14:paraId="7AB42130" w14:textId="6795F417" w:rsidR="00DA6F60" w:rsidRPr="00A069C2" w:rsidRDefault="00DA6F60"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Table</w:t>
      </w:r>
      <w:r w:rsidR="00C23942" w:rsidRPr="00A069C2">
        <w:rPr>
          <w:rFonts w:ascii="Times New Roman" w:eastAsiaTheme="minorHAnsi" w:hAnsi="Times New Roman" w:cs="Times New Roman"/>
          <w:sz w:val="24"/>
          <w:szCs w:val="24"/>
          <w:lang w:eastAsia="en-US"/>
        </w:rPr>
        <w:t>s</w:t>
      </w:r>
      <w:r w:rsidRPr="00A069C2">
        <w:rPr>
          <w:rFonts w:ascii="Times New Roman" w:eastAsiaTheme="minorHAnsi" w:hAnsi="Times New Roman" w:cs="Times New Roman"/>
          <w:sz w:val="24"/>
          <w:szCs w:val="24"/>
          <w:lang w:eastAsia="en-US"/>
        </w:rPr>
        <w:t xml:space="preserve">: </w:t>
      </w:r>
      <w:r w:rsidR="00C23942" w:rsidRPr="00A069C2">
        <w:rPr>
          <w:rFonts w:ascii="Times New Roman" w:eastAsiaTheme="minorHAnsi" w:hAnsi="Times New Roman" w:cs="Times New Roman"/>
          <w:sz w:val="24"/>
          <w:szCs w:val="24"/>
          <w:lang w:eastAsia="en-US"/>
        </w:rPr>
        <w:tab/>
      </w:r>
      <w:r w:rsidRPr="00A069C2">
        <w:rPr>
          <w:rFonts w:ascii="Times New Roman" w:eastAsiaTheme="minorHAnsi" w:hAnsi="Times New Roman" w:cs="Times New Roman"/>
          <w:sz w:val="24"/>
          <w:szCs w:val="24"/>
          <w:lang w:eastAsia="en-US"/>
        </w:rPr>
        <w:t>2</w:t>
      </w:r>
    </w:p>
    <w:p w14:paraId="655DC65F" w14:textId="0D396466" w:rsidR="00DA6F60" w:rsidRPr="00A069C2" w:rsidRDefault="00212357" w:rsidP="00F94416">
      <w:pPr>
        <w:pStyle w:val="NoSpacing"/>
        <w:spacing w:line="480" w:lineRule="auto"/>
        <w:rPr>
          <w:rFonts w:ascii="Times New Roman" w:eastAsiaTheme="minorHAnsi" w:hAnsi="Times New Roman" w:cs="Times New Roman"/>
          <w:sz w:val="24"/>
          <w:szCs w:val="24"/>
          <w:lang w:eastAsia="en-US"/>
        </w:rPr>
      </w:pPr>
      <w:r w:rsidRPr="00A069C2">
        <w:rPr>
          <w:rFonts w:ascii="Times New Roman" w:eastAsiaTheme="minorHAnsi" w:hAnsi="Times New Roman" w:cs="Times New Roman"/>
          <w:sz w:val="24"/>
          <w:szCs w:val="24"/>
          <w:lang w:eastAsia="en-US"/>
        </w:rPr>
        <w:t>Figures</w:t>
      </w:r>
      <w:r w:rsidR="00C23942" w:rsidRPr="00A069C2">
        <w:rPr>
          <w:rFonts w:ascii="Times New Roman" w:eastAsiaTheme="minorHAnsi" w:hAnsi="Times New Roman" w:cs="Times New Roman"/>
          <w:sz w:val="24"/>
          <w:szCs w:val="24"/>
          <w:lang w:eastAsia="en-US"/>
        </w:rPr>
        <w:t xml:space="preserve">: </w:t>
      </w:r>
      <w:r w:rsidR="00C23942" w:rsidRPr="00A069C2">
        <w:rPr>
          <w:rFonts w:ascii="Times New Roman" w:eastAsiaTheme="minorHAnsi" w:hAnsi="Times New Roman" w:cs="Times New Roman"/>
          <w:sz w:val="24"/>
          <w:szCs w:val="24"/>
          <w:lang w:eastAsia="en-US"/>
        </w:rPr>
        <w:tab/>
        <w:t xml:space="preserve">6 </w:t>
      </w:r>
    </w:p>
    <w:p w14:paraId="6DCD6163" w14:textId="77777777" w:rsidR="00A069C2" w:rsidRPr="00A069C2" w:rsidRDefault="00A069C2" w:rsidP="00F94416">
      <w:pPr>
        <w:pStyle w:val="NoSpacing"/>
        <w:spacing w:line="480" w:lineRule="auto"/>
        <w:rPr>
          <w:rFonts w:ascii="Times New Roman" w:eastAsiaTheme="minorHAnsi" w:hAnsi="Times New Roman" w:cs="Times New Roman"/>
          <w:sz w:val="24"/>
          <w:szCs w:val="24"/>
          <w:lang w:eastAsia="en-US"/>
        </w:rPr>
      </w:pPr>
    </w:p>
    <w:p w14:paraId="7B1E05FA" w14:textId="77777777" w:rsidR="00A069C2" w:rsidRPr="00A069C2" w:rsidRDefault="00A069C2" w:rsidP="00F94416">
      <w:pPr>
        <w:pStyle w:val="NoSpacing"/>
        <w:spacing w:line="480" w:lineRule="auto"/>
        <w:rPr>
          <w:rFonts w:ascii="Times New Roman" w:eastAsiaTheme="minorHAnsi" w:hAnsi="Times New Roman" w:cs="Times New Roman"/>
          <w:sz w:val="24"/>
          <w:szCs w:val="24"/>
          <w:lang w:eastAsia="en-US"/>
        </w:rPr>
      </w:pPr>
    </w:p>
    <w:p w14:paraId="5C862587" w14:textId="77777777" w:rsidR="00A069C2" w:rsidRDefault="00A069C2" w:rsidP="00F94416">
      <w:pPr>
        <w:pStyle w:val="NoSpacing"/>
        <w:spacing w:line="480" w:lineRule="auto"/>
        <w:rPr>
          <w:rFonts w:ascii="Times New Roman" w:eastAsiaTheme="minorHAnsi" w:hAnsi="Times New Roman" w:cs="Times New Roman"/>
          <w:b/>
          <w:sz w:val="24"/>
          <w:szCs w:val="24"/>
          <w:lang w:eastAsia="en-US"/>
        </w:rPr>
      </w:pPr>
    </w:p>
    <w:p w14:paraId="215A8B21" w14:textId="77777777" w:rsidR="00A069C2" w:rsidDel="001E0CFF" w:rsidRDefault="00A069C2" w:rsidP="00F94416">
      <w:pPr>
        <w:pStyle w:val="NoSpacing"/>
        <w:spacing w:line="480" w:lineRule="auto"/>
        <w:rPr>
          <w:del w:id="20" w:author="Owen Pickrell" w:date="2019-05-10T21:05:00Z"/>
          <w:rFonts w:ascii="Times New Roman" w:eastAsiaTheme="minorHAnsi" w:hAnsi="Times New Roman" w:cs="Times New Roman"/>
          <w:b/>
          <w:sz w:val="24"/>
          <w:szCs w:val="24"/>
          <w:lang w:eastAsia="en-US"/>
        </w:rPr>
      </w:pPr>
    </w:p>
    <w:p w14:paraId="53E5FDAC" w14:textId="77777777" w:rsidR="00206B7E" w:rsidDel="001E0CFF" w:rsidRDefault="00206B7E" w:rsidP="00F94416">
      <w:pPr>
        <w:pStyle w:val="NoSpacing"/>
        <w:spacing w:line="480" w:lineRule="auto"/>
        <w:rPr>
          <w:del w:id="21" w:author="Owen Pickrell" w:date="2019-05-10T21:05:00Z"/>
          <w:rFonts w:ascii="Times New Roman" w:eastAsiaTheme="minorHAnsi" w:hAnsi="Times New Roman" w:cs="Times New Roman"/>
          <w:b/>
          <w:sz w:val="24"/>
          <w:szCs w:val="24"/>
          <w:lang w:eastAsia="en-US"/>
        </w:rPr>
      </w:pPr>
    </w:p>
    <w:p w14:paraId="49D84121" w14:textId="0B6FD68A" w:rsidR="00A069C2" w:rsidRDefault="00A069C2" w:rsidP="00F94416">
      <w:pPr>
        <w:pStyle w:val="NoSpacing"/>
        <w:spacing w:line="480" w:lineRule="auto"/>
        <w:rPr>
          <w:rFonts w:ascii="Times New Roman" w:eastAsiaTheme="minorHAnsi" w:hAnsi="Times New Roman" w:cs="Times New Roman"/>
          <w:b/>
          <w:sz w:val="24"/>
          <w:szCs w:val="24"/>
          <w:lang w:eastAsia="en-US"/>
        </w:rPr>
      </w:pPr>
      <w:r w:rsidRPr="00A069C2">
        <w:rPr>
          <w:rFonts w:ascii="Times New Roman" w:eastAsiaTheme="minorHAnsi" w:hAnsi="Times New Roman" w:cs="Times New Roman"/>
          <w:b/>
          <w:sz w:val="24"/>
          <w:szCs w:val="24"/>
          <w:lang w:eastAsia="en-US"/>
        </w:rPr>
        <w:t>Highlights:</w:t>
      </w:r>
    </w:p>
    <w:p w14:paraId="391FBE29" w14:textId="6BDED6E2" w:rsidR="00C77870" w:rsidRDefault="001E0CFF" w:rsidP="00C77870">
      <w:pPr>
        <w:pStyle w:val="NoSpacing"/>
        <w:numPr>
          <w:ilvl w:val="0"/>
          <w:numId w:val="23"/>
        </w:numPr>
        <w:spacing w:line="480" w:lineRule="auto"/>
        <w:rPr>
          <w:rFonts w:ascii="Times New Roman" w:eastAsiaTheme="minorHAnsi" w:hAnsi="Times New Roman" w:cs="Times New Roman"/>
          <w:b/>
          <w:sz w:val="24"/>
          <w:szCs w:val="24"/>
          <w:lang w:eastAsia="en-US"/>
        </w:rPr>
      </w:pPr>
      <w:ins w:id="22" w:author="Owen Pickrell" w:date="2019-05-10T21:07:00Z">
        <w:r>
          <w:rPr>
            <w:rFonts w:ascii="Times New Roman" w:eastAsiaTheme="minorHAnsi" w:hAnsi="Times New Roman" w:cs="Times New Roman"/>
            <w:b/>
            <w:sz w:val="24"/>
            <w:szCs w:val="24"/>
            <w:lang w:eastAsia="en-US"/>
          </w:rPr>
          <w:t xml:space="preserve">Previous studies have shown </w:t>
        </w:r>
      </w:ins>
      <w:del w:id="23" w:author="Owen Pickrell" w:date="2019-05-10T21:07:00Z">
        <w:r w:rsidR="0014478D" w:rsidDel="001E0CFF">
          <w:rPr>
            <w:rFonts w:ascii="Times New Roman" w:eastAsiaTheme="minorHAnsi" w:hAnsi="Times New Roman" w:cs="Times New Roman"/>
            <w:b/>
            <w:sz w:val="24"/>
            <w:szCs w:val="24"/>
            <w:lang w:eastAsia="en-US"/>
          </w:rPr>
          <w:delText>Epilepsy surgery has</w:delText>
        </w:r>
      </w:del>
      <w:ins w:id="24" w:author="Owen Pickrell" w:date="2019-05-10T21:07:00Z">
        <w:r>
          <w:rPr>
            <w:rFonts w:ascii="Times New Roman" w:eastAsiaTheme="minorHAnsi" w:hAnsi="Times New Roman" w:cs="Times New Roman"/>
            <w:b/>
            <w:sz w:val="24"/>
            <w:szCs w:val="24"/>
            <w:lang w:eastAsia="en-US"/>
          </w:rPr>
          <w:t>good outcomes after short-term follow up</w:t>
        </w:r>
      </w:ins>
      <w:ins w:id="25" w:author="Owen Pickrell" w:date="2019-05-10T21:08:00Z">
        <w:r>
          <w:rPr>
            <w:rFonts w:ascii="Times New Roman" w:eastAsiaTheme="minorHAnsi" w:hAnsi="Times New Roman" w:cs="Times New Roman"/>
            <w:b/>
            <w:sz w:val="24"/>
            <w:szCs w:val="24"/>
            <w:lang w:eastAsia="en-US"/>
          </w:rPr>
          <w:t>, mostly less than five years</w:t>
        </w:r>
      </w:ins>
      <w:del w:id="26" w:author="Owen Pickrell" w:date="2019-05-10T21:08:00Z">
        <w:r w:rsidR="0014478D" w:rsidDel="001E0CFF">
          <w:rPr>
            <w:rFonts w:ascii="Times New Roman" w:eastAsiaTheme="minorHAnsi" w:hAnsi="Times New Roman" w:cs="Times New Roman"/>
            <w:b/>
            <w:sz w:val="24"/>
            <w:szCs w:val="24"/>
            <w:lang w:eastAsia="en-US"/>
          </w:rPr>
          <w:delText xml:space="preserve"> </w:delText>
        </w:r>
      </w:del>
      <w:del w:id="27" w:author="Owen Pickrell" w:date="2019-05-10T21:07:00Z">
        <w:r w:rsidR="00925640" w:rsidDel="001E0CFF">
          <w:rPr>
            <w:rFonts w:ascii="Times New Roman" w:eastAsiaTheme="minorHAnsi" w:hAnsi="Times New Roman" w:cs="Times New Roman"/>
            <w:b/>
            <w:sz w:val="24"/>
            <w:szCs w:val="24"/>
            <w:lang w:eastAsia="en-US"/>
          </w:rPr>
          <w:delText xml:space="preserve">good published data and short term outcomes </w:delText>
        </w:r>
        <w:r w:rsidR="0014478D" w:rsidDel="001E0CFF">
          <w:rPr>
            <w:rFonts w:ascii="Times New Roman" w:eastAsiaTheme="minorHAnsi" w:hAnsi="Times New Roman" w:cs="Times New Roman"/>
            <w:b/>
            <w:sz w:val="24"/>
            <w:szCs w:val="24"/>
            <w:lang w:eastAsia="en-US"/>
          </w:rPr>
          <w:delText xml:space="preserve"> </w:delText>
        </w:r>
      </w:del>
    </w:p>
    <w:p w14:paraId="6A7F84A6" w14:textId="1D92BCAB" w:rsidR="00925640" w:rsidRDefault="00DF4108" w:rsidP="00C77870">
      <w:pPr>
        <w:pStyle w:val="NoSpacing"/>
        <w:numPr>
          <w:ilvl w:val="0"/>
          <w:numId w:val="23"/>
        </w:numPr>
        <w:spacing w:line="480" w:lineRule="auto"/>
        <w:rPr>
          <w:rFonts w:ascii="Times New Roman" w:eastAsiaTheme="minorHAnsi" w:hAnsi="Times New Roman" w:cs="Times New Roman"/>
          <w:b/>
          <w:sz w:val="24"/>
          <w:szCs w:val="24"/>
          <w:lang w:eastAsia="en-US"/>
        </w:rPr>
      </w:pPr>
      <w:r>
        <w:rPr>
          <w:rFonts w:ascii="Times New Roman" w:eastAsiaTheme="minorHAnsi" w:hAnsi="Times New Roman" w:cs="Times New Roman"/>
          <w:b/>
          <w:sz w:val="24"/>
          <w:szCs w:val="24"/>
          <w:lang w:eastAsia="en-US"/>
        </w:rPr>
        <w:t xml:space="preserve">We show </w:t>
      </w:r>
      <w:del w:id="28" w:author="Owen Pickrell" w:date="2019-05-10T21:08:00Z">
        <w:r w:rsidR="00925640" w:rsidDel="001E0CFF">
          <w:rPr>
            <w:rFonts w:ascii="Times New Roman" w:eastAsiaTheme="minorHAnsi" w:hAnsi="Times New Roman" w:cs="Times New Roman"/>
            <w:b/>
            <w:sz w:val="24"/>
            <w:szCs w:val="24"/>
            <w:lang w:eastAsia="en-US"/>
          </w:rPr>
          <w:delText xml:space="preserve">outcomes </w:delText>
        </w:r>
      </w:del>
      <w:ins w:id="29" w:author="Owen Pickrell" w:date="2019-05-10T21:08:00Z">
        <w:r w:rsidR="001E0CFF">
          <w:rPr>
            <w:rFonts w:ascii="Times New Roman" w:eastAsiaTheme="minorHAnsi" w:hAnsi="Times New Roman" w:cs="Times New Roman"/>
            <w:b/>
            <w:sz w:val="24"/>
            <w:szCs w:val="24"/>
            <w:lang w:eastAsia="en-US"/>
          </w:rPr>
          <w:t xml:space="preserve">similar </w:t>
        </w:r>
      </w:ins>
      <w:del w:id="30" w:author="Owen Pickrell" w:date="2019-05-10T21:08:00Z">
        <w:r w:rsidR="00925640" w:rsidDel="001E0CFF">
          <w:rPr>
            <w:rFonts w:ascii="Times New Roman" w:eastAsiaTheme="minorHAnsi" w:hAnsi="Times New Roman" w:cs="Times New Roman"/>
            <w:b/>
            <w:sz w:val="24"/>
            <w:szCs w:val="24"/>
            <w:lang w:eastAsia="en-US"/>
          </w:rPr>
          <w:delText>are similar in</w:delText>
        </w:r>
      </w:del>
      <w:ins w:id="31" w:author="Owen Pickrell" w:date="2019-05-10T21:08:00Z">
        <w:r w:rsidR="001E0CFF">
          <w:rPr>
            <w:rFonts w:ascii="Times New Roman" w:eastAsiaTheme="minorHAnsi" w:hAnsi="Times New Roman" w:cs="Times New Roman"/>
            <w:b/>
            <w:sz w:val="24"/>
            <w:szCs w:val="24"/>
            <w:lang w:eastAsia="en-US"/>
          </w:rPr>
          <w:t>outcomes with</w:t>
        </w:r>
      </w:ins>
      <w:r w:rsidR="00925640">
        <w:rPr>
          <w:rFonts w:ascii="Times New Roman" w:eastAsiaTheme="minorHAnsi" w:hAnsi="Times New Roman" w:cs="Times New Roman"/>
          <w:b/>
          <w:sz w:val="24"/>
          <w:szCs w:val="24"/>
          <w:lang w:eastAsia="en-US"/>
        </w:rPr>
        <w:t xml:space="preserve"> </w:t>
      </w:r>
      <w:r w:rsidR="00472B03">
        <w:rPr>
          <w:rFonts w:ascii="Times New Roman" w:eastAsiaTheme="minorHAnsi" w:hAnsi="Times New Roman" w:cs="Times New Roman"/>
          <w:b/>
          <w:sz w:val="24"/>
          <w:szCs w:val="24"/>
          <w:lang w:eastAsia="en-US"/>
        </w:rPr>
        <w:t xml:space="preserve">longer </w:t>
      </w:r>
      <w:del w:id="32" w:author="Owen Pickrell" w:date="2019-05-10T21:08:00Z">
        <w:r w:rsidR="00472B03" w:rsidDel="001E0CFF">
          <w:rPr>
            <w:rFonts w:ascii="Times New Roman" w:eastAsiaTheme="minorHAnsi" w:hAnsi="Times New Roman" w:cs="Times New Roman"/>
            <w:b/>
            <w:sz w:val="24"/>
            <w:szCs w:val="24"/>
            <w:lang w:eastAsia="en-US"/>
          </w:rPr>
          <w:delText xml:space="preserve">term </w:delText>
        </w:r>
      </w:del>
      <w:r w:rsidR="00472B03">
        <w:rPr>
          <w:rFonts w:ascii="Times New Roman" w:eastAsiaTheme="minorHAnsi" w:hAnsi="Times New Roman" w:cs="Times New Roman"/>
          <w:b/>
          <w:sz w:val="24"/>
          <w:szCs w:val="24"/>
          <w:lang w:eastAsia="en-US"/>
        </w:rPr>
        <w:t>follow up</w:t>
      </w:r>
      <w:r w:rsidR="009A4B69">
        <w:rPr>
          <w:rFonts w:ascii="Times New Roman" w:eastAsiaTheme="minorHAnsi" w:hAnsi="Times New Roman" w:cs="Times New Roman"/>
          <w:b/>
          <w:sz w:val="24"/>
          <w:szCs w:val="24"/>
          <w:lang w:eastAsia="en-US"/>
        </w:rPr>
        <w:t xml:space="preserve"> (Average follow up 7 years)</w:t>
      </w:r>
    </w:p>
    <w:p w14:paraId="71EE200D" w14:textId="7BA760BA" w:rsidR="00C65D59" w:rsidRPr="004F3B1F" w:rsidRDefault="00C65D59" w:rsidP="004F3B1F">
      <w:pPr>
        <w:pStyle w:val="NoSpacing"/>
        <w:numPr>
          <w:ilvl w:val="0"/>
          <w:numId w:val="23"/>
        </w:numPr>
        <w:spacing w:line="480" w:lineRule="auto"/>
        <w:rPr>
          <w:rFonts w:ascii="Times New Roman" w:eastAsiaTheme="minorHAnsi" w:hAnsi="Times New Roman" w:cs="Times New Roman"/>
          <w:b/>
          <w:sz w:val="24"/>
          <w:szCs w:val="24"/>
          <w:lang w:eastAsia="en-US"/>
        </w:rPr>
      </w:pPr>
      <w:r>
        <w:rPr>
          <w:rFonts w:ascii="Times New Roman" w:eastAsiaTheme="minorHAnsi" w:hAnsi="Times New Roman" w:cs="Times New Roman"/>
          <w:b/>
          <w:sz w:val="24"/>
          <w:szCs w:val="24"/>
          <w:lang w:eastAsia="en-US"/>
        </w:rPr>
        <w:t xml:space="preserve">At </w:t>
      </w:r>
      <w:r w:rsidR="009A4B69">
        <w:rPr>
          <w:rFonts w:ascii="Times New Roman" w:eastAsiaTheme="minorHAnsi" w:hAnsi="Times New Roman" w:cs="Times New Roman"/>
          <w:b/>
          <w:sz w:val="24"/>
          <w:szCs w:val="24"/>
          <w:lang w:eastAsia="en-US"/>
        </w:rPr>
        <w:t xml:space="preserve">last </w:t>
      </w:r>
      <w:r w:rsidR="00F5132C">
        <w:rPr>
          <w:rFonts w:ascii="Times New Roman" w:eastAsiaTheme="minorHAnsi" w:hAnsi="Times New Roman" w:cs="Times New Roman"/>
          <w:b/>
          <w:sz w:val="24"/>
          <w:szCs w:val="24"/>
          <w:lang w:eastAsia="en-US"/>
        </w:rPr>
        <w:t>follow up</w:t>
      </w:r>
      <w:r w:rsidR="00472B03">
        <w:rPr>
          <w:rFonts w:ascii="Times New Roman" w:eastAsiaTheme="minorHAnsi" w:hAnsi="Times New Roman" w:cs="Times New Roman"/>
          <w:b/>
          <w:sz w:val="24"/>
          <w:szCs w:val="24"/>
          <w:lang w:eastAsia="en-US"/>
        </w:rPr>
        <w:t>,</w:t>
      </w:r>
      <w:r w:rsidR="00F5132C">
        <w:rPr>
          <w:rFonts w:ascii="Times New Roman" w:eastAsiaTheme="minorHAnsi" w:hAnsi="Times New Roman" w:cs="Times New Roman"/>
          <w:b/>
          <w:sz w:val="24"/>
          <w:szCs w:val="24"/>
          <w:lang w:eastAsia="en-US"/>
        </w:rPr>
        <w:t xml:space="preserve"> 49% </w:t>
      </w:r>
      <w:ins w:id="33" w:author="Owen Pickrell" w:date="2019-05-10T21:06:00Z">
        <w:r w:rsidR="001E0CFF">
          <w:rPr>
            <w:rFonts w:ascii="Times New Roman" w:eastAsiaTheme="minorHAnsi" w:hAnsi="Times New Roman" w:cs="Times New Roman"/>
            <w:b/>
            <w:sz w:val="24"/>
            <w:szCs w:val="24"/>
            <w:lang w:eastAsia="en-US"/>
          </w:rPr>
          <w:t xml:space="preserve">of patients </w:t>
        </w:r>
      </w:ins>
      <w:r>
        <w:rPr>
          <w:rFonts w:ascii="Times New Roman" w:eastAsiaTheme="minorHAnsi" w:hAnsi="Times New Roman" w:cs="Times New Roman"/>
          <w:b/>
          <w:sz w:val="24"/>
          <w:szCs w:val="24"/>
          <w:lang w:eastAsia="en-US"/>
        </w:rPr>
        <w:t>were seizure free</w:t>
      </w:r>
      <w:ins w:id="34" w:author="Owen Pickrell" w:date="2019-05-10T21:06:00Z">
        <w:r w:rsidR="001E0CFF">
          <w:rPr>
            <w:rFonts w:ascii="Times New Roman" w:eastAsiaTheme="minorHAnsi" w:hAnsi="Times New Roman" w:cs="Times New Roman"/>
            <w:b/>
            <w:sz w:val="24"/>
            <w:szCs w:val="24"/>
            <w:lang w:eastAsia="en-US"/>
          </w:rPr>
          <w:t xml:space="preserve"> with </w:t>
        </w:r>
      </w:ins>
      <w:del w:id="35" w:author="Owen Pickrell" w:date="2019-05-10T21:06:00Z">
        <w:r w:rsidR="00472B03" w:rsidDel="001E0CFF">
          <w:rPr>
            <w:rFonts w:ascii="Times New Roman" w:eastAsiaTheme="minorHAnsi" w:hAnsi="Times New Roman" w:cs="Times New Roman"/>
            <w:b/>
            <w:sz w:val="24"/>
            <w:szCs w:val="24"/>
            <w:lang w:eastAsia="en-US"/>
          </w:rPr>
          <w:delText>,</w:delText>
        </w:r>
      </w:del>
      <w:r w:rsidR="00472B03">
        <w:rPr>
          <w:rFonts w:ascii="Times New Roman" w:eastAsiaTheme="minorHAnsi" w:hAnsi="Times New Roman" w:cs="Times New Roman"/>
          <w:b/>
          <w:sz w:val="24"/>
          <w:szCs w:val="24"/>
          <w:lang w:eastAsia="en-US"/>
        </w:rPr>
        <w:t xml:space="preserve"> </w:t>
      </w:r>
      <w:r w:rsidR="002F1D1A" w:rsidRPr="004F3B1F">
        <w:rPr>
          <w:rFonts w:ascii="Times New Roman" w:eastAsiaTheme="minorHAnsi" w:hAnsi="Times New Roman" w:cs="Times New Roman"/>
          <w:b/>
          <w:sz w:val="24"/>
          <w:szCs w:val="24"/>
          <w:lang w:eastAsia="en-US"/>
        </w:rPr>
        <w:t>88% ha</w:t>
      </w:r>
      <w:ins w:id="36" w:author="Owen Pickrell" w:date="2019-05-10T21:06:00Z">
        <w:r w:rsidR="001E0CFF">
          <w:rPr>
            <w:rFonts w:ascii="Times New Roman" w:eastAsiaTheme="minorHAnsi" w:hAnsi="Times New Roman" w:cs="Times New Roman"/>
            <w:b/>
            <w:sz w:val="24"/>
            <w:szCs w:val="24"/>
            <w:lang w:eastAsia="en-US"/>
          </w:rPr>
          <w:t>ving</w:t>
        </w:r>
      </w:ins>
      <w:del w:id="37" w:author="Owen Pickrell" w:date="2019-05-10T21:06:00Z">
        <w:r w:rsidR="002F1D1A" w:rsidRPr="004F3B1F" w:rsidDel="001E0CFF">
          <w:rPr>
            <w:rFonts w:ascii="Times New Roman" w:eastAsiaTheme="minorHAnsi" w:hAnsi="Times New Roman" w:cs="Times New Roman"/>
            <w:b/>
            <w:sz w:val="24"/>
            <w:szCs w:val="24"/>
            <w:lang w:eastAsia="en-US"/>
          </w:rPr>
          <w:delText>d</w:delText>
        </w:r>
      </w:del>
      <w:r w:rsidR="002F1D1A" w:rsidRPr="004F3B1F">
        <w:rPr>
          <w:rFonts w:ascii="Times New Roman" w:eastAsiaTheme="minorHAnsi" w:hAnsi="Times New Roman" w:cs="Times New Roman"/>
          <w:b/>
          <w:sz w:val="24"/>
          <w:szCs w:val="24"/>
          <w:lang w:eastAsia="en-US"/>
        </w:rPr>
        <w:t xml:space="preserve"> </w:t>
      </w:r>
      <w:ins w:id="38" w:author="Owen Pickrell" w:date="2019-05-10T21:06:00Z">
        <w:r w:rsidR="001E0CFF">
          <w:rPr>
            <w:rFonts w:ascii="Times New Roman" w:eastAsiaTheme="minorHAnsi" w:hAnsi="Times New Roman" w:cs="Times New Roman"/>
            <w:b/>
            <w:sz w:val="24"/>
            <w:szCs w:val="24"/>
            <w:lang w:eastAsia="en-US"/>
          </w:rPr>
          <w:t xml:space="preserve">at least a </w:t>
        </w:r>
      </w:ins>
      <w:r w:rsidR="002F1D1A" w:rsidRPr="004F3B1F">
        <w:rPr>
          <w:rFonts w:ascii="Times New Roman" w:eastAsiaTheme="minorHAnsi" w:hAnsi="Times New Roman" w:cs="Times New Roman"/>
          <w:b/>
          <w:sz w:val="24"/>
          <w:szCs w:val="24"/>
          <w:lang w:eastAsia="en-US"/>
        </w:rPr>
        <w:t>worthwhile improvement</w:t>
      </w:r>
      <w:ins w:id="39" w:author="Owen Pickrell" w:date="2019-05-10T21:06:00Z">
        <w:r w:rsidR="001E0CFF">
          <w:rPr>
            <w:rFonts w:ascii="Times New Roman" w:eastAsiaTheme="minorHAnsi" w:hAnsi="Times New Roman" w:cs="Times New Roman"/>
            <w:b/>
            <w:sz w:val="24"/>
            <w:szCs w:val="24"/>
            <w:lang w:eastAsia="en-US"/>
          </w:rPr>
          <w:t xml:space="preserve"> in seizure frequency</w:t>
        </w:r>
      </w:ins>
    </w:p>
    <w:p w14:paraId="0C9B8B97" w14:textId="338F6DC7" w:rsidR="002F1D1A" w:rsidRDefault="00570FF4" w:rsidP="00C77870">
      <w:pPr>
        <w:pStyle w:val="NoSpacing"/>
        <w:numPr>
          <w:ilvl w:val="0"/>
          <w:numId w:val="23"/>
        </w:numPr>
        <w:spacing w:line="480" w:lineRule="auto"/>
        <w:rPr>
          <w:rFonts w:ascii="Times New Roman" w:eastAsiaTheme="minorHAnsi" w:hAnsi="Times New Roman" w:cs="Times New Roman"/>
          <w:b/>
          <w:sz w:val="24"/>
          <w:szCs w:val="24"/>
          <w:lang w:eastAsia="en-US"/>
        </w:rPr>
      </w:pPr>
      <w:r>
        <w:rPr>
          <w:rFonts w:ascii="Times New Roman" w:eastAsiaTheme="minorHAnsi" w:hAnsi="Times New Roman" w:cs="Times New Roman"/>
          <w:b/>
          <w:sz w:val="24"/>
          <w:szCs w:val="24"/>
          <w:lang w:eastAsia="en-US"/>
        </w:rPr>
        <w:t>There was a</w:t>
      </w:r>
      <w:ins w:id="40" w:author="Owen Pickrell" w:date="2019-05-10T21:06:00Z">
        <w:r w:rsidR="001E0CFF">
          <w:rPr>
            <w:rFonts w:ascii="Times New Roman" w:eastAsiaTheme="minorHAnsi" w:hAnsi="Times New Roman" w:cs="Times New Roman"/>
            <w:b/>
            <w:sz w:val="24"/>
            <w:szCs w:val="24"/>
            <w:lang w:eastAsia="en-US"/>
          </w:rPr>
          <w:t xml:space="preserve"> significant </w:t>
        </w:r>
      </w:ins>
      <w:del w:id="41" w:author="Owen Pickrell" w:date="2019-05-10T21:06:00Z">
        <w:r w:rsidDel="001E0CFF">
          <w:rPr>
            <w:rFonts w:ascii="Times New Roman" w:eastAsiaTheme="minorHAnsi" w:hAnsi="Times New Roman" w:cs="Times New Roman"/>
            <w:b/>
            <w:sz w:val="24"/>
            <w:szCs w:val="24"/>
            <w:lang w:eastAsia="en-US"/>
          </w:rPr>
          <w:delText xml:space="preserve">n </w:delText>
        </w:r>
      </w:del>
      <w:r>
        <w:rPr>
          <w:rFonts w:ascii="Times New Roman" w:eastAsiaTheme="minorHAnsi" w:hAnsi="Times New Roman" w:cs="Times New Roman"/>
          <w:b/>
          <w:sz w:val="24"/>
          <w:szCs w:val="24"/>
          <w:lang w:eastAsia="en-US"/>
        </w:rPr>
        <w:t xml:space="preserve">increase in quality of life </w:t>
      </w:r>
      <w:del w:id="42" w:author="Owen Pickrell" w:date="2019-05-10T21:07:00Z">
        <w:r w:rsidDel="001E0CFF">
          <w:rPr>
            <w:rFonts w:ascii="Times New Roman" w:eastAsiaTheme="minorHAnsi" w:hAnsi="Times New Roman" w:cs="Times New Roman"/>
            <w:b/>
            <w:sz w:val="24"/>
            <w:szCs w:val="24"/>
            <w:lang w:eastAsia="en-US"/>
          </w:rPr>
          <w:delText xml:space="preserve">p&gt;0.05 </w:delText>
        </w:r>
      </w:del>
      <w:r>
        <w:rPr>
          <w:rFonts w:ascii="Times New Roman" w:eastAsiaTheme="minorHAnsi" w:hAnsi="Times New Roman" w:cs="Times New Roman"/>
          <w:b/>
          <w:sz w:val="24"/>
          <w:szCs w:val="24"/>
          <w:lang w:eastAsia="en-US"/>
        </w:rPr>
        <w:t>(QOLIE-31-P)</w:t>
      </w:r>
      <w:ins w:id="43" w:author="Owen Pickrell" w:date="2019-05-10T21:07:00Z">
        <w:r w:rsidR="001E0CFF">
          <w:rPr>
            <w:rFonts w:ascii="Times New Roman" w:eastAsiaTheme="minorHAnsi" w:hAnsi="Times New Roman" w:cs="Times New Roman"/>
            <w:b/>
            <w:sz w:val="24"/>
            <w:szCs w:val="24"/>
            <w:lang w:eastAsia="en-US"/>
          </w:rPr>
          <w:t xml:space="preserve"> </w:t>
        </w:r>
        <w:proofErr w:type="spellStart"/>
        <w:r w:rsidR="001E0CFF">
          <w:rPr>
            <w:rFonts w:ascii="Times New Roman" w:eastAsiaTheme="minorHAnsi" w:hAnsi="Times New Roman" w:cs="Times New Roman"/>
            <w:b/>
            <w:sz w:val="24"/>
            <w:szCs w:val="24"/>
            <w:lang w:eastAsia="en-US"/>
          </w:rPr>
          <w:t>post surgery</w:t>
        </w:r>
      </w:ins>
      <w:proofErr w:type="spellEnd"/>
    </w:p>
    <w:p w14:paraId="4CE02DA7" w14:textId="781609C4" w:rsidR="004F3B1F" w:rsidRPr="00A069C2" w:rsidRDefault="004F3B1F" w:rsidP="00C77870">
      <w:pPr>
        <w:pStyle w:val="NoSpacing"/>
        <w:numPr>
          <w:ilvl w:val="0"/>
          <w:numId w:val="23"/>
        </w:numPr>
        <w:spacing w:line="480" w:lineRule="auto"/>
        <w:rPr>
          <w:rFonts w:ascii="Times New Roman" w:eastAsiaTheme="minorHAnsi" w:hAnsi="Times New Roman" w:cs="Times New Roman"/>
          <w:b/>
          <w:sz w:val="24"/>
          <w:szCs w:val="24"/>
          <w:lang w:eastAsia="en-US"/>
        </w:rPr>
      </w:pPr>
      <w:r>
        <w:rPr>
          <w:rFonts w:ascii="Times New Roman" w:eastAsiaTheme="minorHAnsi" w:hAnsi="Times New Roman" w:cs="Times New Roman"/>
          <w:b/>
          <w:sz w:val="24"/>
          <w:szCs w:val="24"/>
          <w:lang w:eastAsia="en-US"/>
        </w:rPr>
        <w:t xml:space="preserve">There was a </w:t>
      </w:r>
      <w:ins w:id="44" w:author="Owen Pickrell" w:date="2019-05-10T21:07:00Z">
        <w:r w:rsidR="001E0CFF">
          <w:rPr>
            <w:rFonts w:ascii="Times New Roman" w:eastAsiaTheme="minorHAnsi" w:hAnsi="Times New Roman" w:cs="Times New Roman"/>
            <w:b/>
            <w:sz w:val="24"/>
            <w:szCs w:val="24"/>
            <w:lang w:eastAsia="en-US"/>
          </w:rPr>
          <w:t xml:space="preserve">significant </w:t>
        </w:r>
      </w:ins>
      <w:r>
        <w:rPr>
          <w:rFonts w:ascii="Times New Roman" w:eastAsiaTheme="minorHAnsi" w:hAnsi="Times New Roman" w:cs="Times New Roman"/>
          <w:b/>
          <w:sz w:val="24"/>
          <w:szCs w:val="24"/>
          <w:lang w:eastAsia="en-US"/>
        </w:rPr>
        <w:t>reduction in hospital admissions</w:t>
      </w:r>
      <w:ins w:id="45" w:author="Owen Pickrell" w:date="2019-05-10T21:07:00Z">
        <w:r w:rsidR="001E0CFF">
          <w:rPr>
            <w:rFonts w:ascii="Times New Roman" w:eastAsiaTheme="minorHAnsi" w:hAnsi="Times New Roman" w:cs="Times New Roman"/>
            <w:b/>
            <w:sz w:val="24"/>
            <w:szCs w:val="24"/>
            <w:lang w:eastAsia="en-US"/>
          </w:rPr>
          <w:t xml:space="preserve"> for all causes post-surgery</w:t>
        </w:r>
      </w:ins>
      <w:del w:id="46" w:author="Owen Pickrell" w:date="2019-05-10T21:07:00Z">
        <w:r w:rsidDel="001E0CFF">
          <w:rPr>
            <w:rFonts w:ascii="Times New Roman" w:eastAsiaTheme="minorHAnsi" w:hAnsi="Times New Roman" w:cs="Times New Roman"/>
            <w:b/>
            <w:sz w:val="24"/>
            <w:szCs w:val="24"/>
            <w:lang w:eastAsia="en-US"/>
          </w:rPr>
          <w:delText xml:space="preserve"> p&gt;0.05</w:delText>
        </w:r>
      </w:del>
    </w:p>
    <w:p w14:paraId="0C738990" w14:textId="77777777" w:rsidR="00DA6F60" w:rsidRDefault="00DA6F60" w:rsidP="00F94416">
      <w:pPr>
        <w:spacing w:line="480" w:lineRule="auto"/>
      </w:pPr>
    </w:p>
    <w:p w14:paraId="2FB221BE" w14:textId="77777777" w:rsidR="00727B70" w:rsidRDefault="00727B70" w:rsidP="00F94416">
      <w:pPr>
        <w:spacing w:line="480" w:lineRule="auto"/>
      </w:pPr>
    </w:p>
    <w:p w14:paraId="4A84649D" w14:textId="77777777" w:rsidR="00B766CB" w:rsidRPr="00727B70" w:rsidRDefault="000963B8" w:rsidP="00F94416">
      <w:pPr>
        <w:spacing w:line="480" w:lineRule="auto"/>
        <w:rPr>
          <w:b/>
        </w:rPr>
      </w:pPr>
      <w:r w:rsidRPr="00727B70">
        <w:rPr>
          <w:b/>
        </w:rPr>
        <w:t>A</w:t>
      </w:r>
      <w:r w:rsidR="00B766CB" w:rsidRPr="00727B70">
        <w:rPr>
          <w:b/>
        </w:rPr>
        <w:t>bstract</w:t>
      </w:r>
    </w:p>
    <w:p w14:paraId="5414B792" w14:textId="68BDDB84" w:rsidR="00B766CB" w:rsidRDefault="00B766CB" w:rsidP="00F94416">
      <w:pPr>
        <w:spacing w:line="480" w:lineRule="auto"/>
      </w:pPr>
      <w:r w:rsidRPr="000E4ECC">
        <w:rPr>
          <w:b/>
        </w:rPr>
        <w:t>Objective:</w:t>
      </w:r>
      <w:r>
        <w:t xml:space="preserve"> To assess the long-term outcomes of epilepsy surgery </w:t>
      </w:r>
      <w:r w:rsidR="0076573E">
        <w:t xml:space="preserve">between 1995–2015 </w:t>
      </w:r>
      <w:r>
        <w:t>in South Wales</w:t>
      </w:r>
      <w:r w:rsidR="00B735E2">
        <w:t>, UK</w:t>
      </w:r>
      <w:r>
        <w:t xml:space="preserve">, </w:t>
      </w:r>
      <w:r w:rsidR="00537584">
        <w:t>linking</w:t>
      </w:r>
      <w:r>
        <w:t xml:space="preserve"> case note review</w:t>
      </w:r>
      <w:r w:rsidR="00537584">
        <w:t>,</w:t>
      </w:r>
      <w:r>
        <w:t xml:space="preserve"> postal questionnaire</w:t>
      </w:r>
      <w:r w:rsidR="00537584">
        <w:t xml:space="preserve"> and </w:t>
      </w:r>
      <w:r w:rsidR="001A254C">
        <w:t>routinely-collected healthcare data</w:t>
      </w:r>
      <w:r>
        <w:t>.</w:t>
      </w:r>
    </w:p>
    <w:p w14:paraId="78A6D4CF" w14:textId="01BFF4D0" w:rsidR="00B766CB" w:rsidRDefault="00B766CB" w:rsidP="005A3A2D">
      <w:pPr>
        <w:spacing w:line="480" w:lineRule="auto"/>
      </w:pPr>
      <w:r w:rsidRPr="00EA06F7">
        <w:rPr>
          <w:b/>
        </w:rPr>
        <w:t>Method:</w:t>
      </w:r>
      <w:r>
        <w:t xml:space="preserve"> </w:t>
      </w:r>
      <w:r w:rsidR="00771D41">
        <w:t>We</w:t>
      </w:r>
      <w:r w:rsidR="000963B8">
        <w:t xml:space="preserve"> identified </w:t>
      </w:r>
      <w:r w:rsidR="00771D41">
        <w:t xml:space="preserve">patients </w:t>
      </w:r>
      <w:r w:rsidR="000963B8">
        <w:t>f</w:t>
      </w:r>
      <w:r w:rsidR="00834C43">
        <w:t>rom a departmental database</w:t>
      </w:r>
      <w:r w:rsidR="000963B8">
        <w:t xml:space="preserve"> </w:t>
      </w:r>
      <w:r w:rsidR="00834C43">
        <w:t xml:space="preserve">and </w:t>
      </w:r>
      <w:r w:rsidR="00771D41">
        <w:t xml:space="preserve">collected </w:t>
      </w:r>
      <w:r w:rsidR="00834C43">
        <w:t xml:space="preserve">outcome data </w:t>
      </w:r>
      <w:r>
        <w:t xml:space="preserve">from </w:t>
      </w:r>
      <w:del w:id="47" w:author="Owen Pickrell" w:date="2019-05-10T19:41:00Z">
        <w:r w:rsidR="007064B3" w:rsidDel="005F3B9E">
          <w:delText xml:space="preserve">the following sources, </w:delText>
        </w:r>
      </w:del>
      <w:r>
        <w:t>patient case</w:t>
      </w:r>
      <w:r w:rsidR="005A3A2D">
        <w:t xml:space="preserve"> notes</w:t>
      </w:r>
      <w:r w:rsidR="001C3F91">
        <w:t>,</w:t>
      </w:r>
      <w:r w:rsidR="00771D41">
        <w:t xml:space="preserve"> </w:t>
      </w:r>
      <w:ins w:id="48" w:author="Owen Pickrell" w:date="2019-05-10T19:41:00Z">
        <w:r w:rsidR="005F3B9E">
          <w:t xml:space="preserve">a </w:t>
        </w:r>
      </w:ins>
      <w:r w:rsidR="007064B3">
        <w:t>postal</w:t>
      </w:r>
      <w:r w:rsidR="005A3A2D">
        <w:t xml:space="preserve"> </w:t>
      </w:r>
      <w:r w:rsidR="00771D41">
        <w:t>questionnaire</w:t>
      </w:r>
      <w:ins w:id="49" w:author="Owen Pickrell" w:date="2019-05-10T19:41:00Z">
        <w:r w:rsidR="005F3B9E">
          <w:t xml:space="preserve"> and </w:t>
        </w:r>
      </w:ins>
      <w:del w:id="50" w:author="Owen Pickrell" w:date="2019-05-10T19:41:00Z">
        <w:r w:rsidR="001C3F91" w:rsidDel="005F3B9E">
          <w:delText xml:space="preserve">, </w:delText>
        </w:r>
      </w:del>
      <w:r w:rsidR="005A3A2D">
        <w:t xml:space="preserve">the </w:t>
      </w:r>
      <w:r w:rsidRPr="00D6293E">
        <w:rPr>
          <w:lang w:val="en-GB"/>
        </w:rPr>
        <w:t>QOLIE-31-P</w:t>
      </w:r>
      <w:r w:rsidR="001C3F91" w:rsidDel="001C3F91">
        <w:rPr>
          <w:lang w:val="en-GB"/>
        </w:rPr>
        <w:t xml:space="preserve"> </w:t>
      </w:r>
      <w:r w:rsidR="001C3F91">
        <w:rPr>
          <w:lang w:val="en-GB"/>
        </w:rPr>
        <w:t xml:space="preserve">and linked </w:t>
      </w:r>
      <w:r w:rsidR="007064B3">
        <w:rPr>
          <w:lang w:val="en-GB"/>
        </w:rPr>
        <w:t xml:space="preserve">with </w:t>
      </w:r>
      <w:ins w:id="51" w:author="Owen Pickrell" w:date="2019-05-10T19:41:00Z">
        <w:r w:rsidR="005F3B9E">
          <w:rPr>
            <w:lang w:val="en-GB"/>
          </w:rPr>
          <w:t xml:space="preserve">Welsh </w:t>
        </w:r>
      </w:ins>
      <w:r w:rsidR="001C3F91">
        <w:rPr>
          <w:lang w:val="en-GB"/>
        </w:rPr>
        <w:t xml:space="preserve">routinely-collected data in </w:t>
      </w:r>
      <w:del w:id="52" w:author="Owen Pickrell" w:date="2019-05-10T19:41:00Z">
        <w:r w:rsidR="001C3F91" w:rsidDel="005F3B9E">
          <w:rPr>
            <w:lang w:val="en-GB"/>
          </w:rPr>
          <w:delText xml:space="preserve">the </w:delText>
        </w:r>
        <w:r w:rsidR="007064B3" w:rsidDel="005F3B9E">
          <w:rPr>
            <w:lang w:val="en-GB"/>
          </w:rPr>
          <w:delText xml:space="preserve">Wales </w:delText>
        </w:r>
      </w:del>
      <w:ins w:id="53" w:author="Owen Pickrell" w:date="2019-05-10T19:41:00Z">
        <w:r w:rsidR="005F3B9E">
          <w:rPr>
            <w:lang w:val="en-GB"/>
          </w:rPr>
          <w:t xml:space="preserve">the </w:t>
        </w:r>
      </w:ins>
      <w:r w:rsidR="001C3F91">
        <w:rPr>
          <w:lang w:val="en-GB"/>
        </w:rPr>
        <w:t>Secure Anonymised Information Linkage (SAIL) databank.</w:t>
      </w:r>
    </w:p>
    <w:p w14:paraId="333F0B47" w14:textId="02BB3EB3" w:rsidR="00B766CB" w:rsidRPr="00A23378" w:rsidRDefault="00B766CB" w:rsidP="00A43744">
      <w:pPr>
        <w:spacing w:line="480" w:lineRule="auto"/>
      </w:pPr>
      <w:r>
        <w:rPr>
          <w:b/>
        </w:rPr>
        <w:t xml:space="preserve">Results: </w:t>
      </w:r>
      <w:r w:rsidR="00EA334E">
        <w:t>57</w:t>
      </w:r>
      <w:r>
        <w:t xml:space="preserve"> </w:t>
      </w:r>
      <w:r w:rsidR="005A3A2D">
        <w:t xml:space="preserve">patients </w:t>
      </w:r>
      <w:r w:rsidR="007064B3">
        <w:t>were</w:t>
      </w:r>
      <w:r w:rsidR="00EA334E">
        <w:t xml:space="preserve"> included</w:t>
      </w:r>
      <w:r w:rsidR="0044197D">
        <w:t>.</w:t>
      </w:r>
      <w:r w:rsidR="00EA334E">
        <w:t xml:space="preserve"> </w:t>
      </w:r>
      <w:r w:rsidR="007064B3">
        <w:t>M</w:t>
      </w:r>
      <w:r>
        <w:t xml:space="preserve">edian age at surgery </w:t>
      </w:r>
      <w:r w:rsidR="007064B3">
        <w:t xml:space="preserve">was </w:t>
      </w:r>
      <w:r w:rsidRPr="001516C2">
        <w:t>34 years</w:t>
      </w:r>
      <w:r w:rsidR="00B735E2" w:rsidRPr="001516C2">
        <w:t xml:space="preserve"> </w:t>
      </w:r>
      <w:r w:rsidR="00B735E2" w:rsidRPr="007064B3">
        <w:rPr>
          <w:highlight w:val="yellow"/>
        </w:rPr>
        <w:t>(</w:t>
      </w:r>
      <w:r w:rsidR="00CB08B1" w:rsidRPr="007064B3">
        <w:rPr>
          <w:highlight w:val="yellow"/>
        </w:rPr>
        <w:t>11</w:t>
      </w:r>
      <w:r w:rsidR="00EA334E" w:rsidRPr="007064B3">
        <w:rPr>
          <w:highlight w:val="yellow"/>
        </w:rPr>
        <w:softHyphen/>
        <w:t>–</w:t>
      </w:r>
      <w:r w:rsidR="00CB08B1" w:rsidRPr="007064B3">
        <w:rPr>
          <w:highlight w:val="yellow"/>
        </w:rPr>
        <w:t>70</w:t>
      </w:r>
      <w:r w:rsidR="00B735E2" w:rsidRPr="007064B3">
        <w:rPr>
          <w:highlight w:val="yellow"/>
        </w:rPr>
        <w:t>)</w:t>
      </w:r>
      <w:r w:rsidRPr="001516C2">
        <w:t xml:space="preserve">; median 24 years </w:t>
      </w:r>
      <w:r w:rsidR="00B735E2" w:rsidRPr="007064B3">
        <w:rPr>
          <w:highlight w:val="yellow"/>
        </w:rPr>
        <w:t>(</w:t>
      </w:r>
      <w:r w:rsidR="00775EF4" w:rsidRPr="007064B3">
        <w:rPr>
          <w:highlight w:val="yellow"/>
        </w:rPr>
        <w:t>2</w:t>
      </w:r>
      <w:ins w:id="54" w:author="Owen Pickrell" w:date="2019-05-10T19:42:00Z">
        <w:r w:rsidR="005F3B9E">
          <w:rPr>
            <w:highlight w:val="yellow"/>
          </w:rPr>
          <w:softHyphen/>
          <w:t>–</w:t>
        </w:r>
      </w:ins>
      <w:del w:id="55" w:author="Owen Pickrell" w:date="2019-05-10T19:42:00Z">
        <w:r w:rsidR="00775EF4" w:rsidRPr="007064B3" w:rsidDel="005F3B9E">
          <w:rPr>
            <w:highlight w:val="yellow"/>
          </w:rPr>
          <w:delText>-</w:delText>
        </w:r>
      </w:del>
      <w:r w:rsidR="00775EF4" w:rsidRPr="007064B3">
        <w:rPr>
          <w:highlight w:val="yellow"/>
        </w:rPr>
        <w:t>56</w:t>
      </w:r>
      <w:r w:rsidR="00B735E2" w:rsidRPr="007064B3">
        <w:rPr>
          <w:highlight w:val="yellow"/>
        </w:rPr>
        <w:t>)</w:t>
      </w:r>
      <w:r w:rsidR="00B735E2" w:rsidRPr="001516C2">
        <w:t xml:space="preserve"> </w:t>
      </w:r>
      <w:r w:rsidR="00834C43" w:rsidRPr="001516C2">
        <w:t>after</w:t>
      </w:r>
      <w:r w:rsidR="00834C43">
        <w:t xml:space="preserve"> onset of habitual seizures</w:t>
      </w:r>
      <w:r>
        <w:t xml:space="preserve">. </w:t>
      </w:r>
      <w:r w:rsidR="007064B3">
        <w:t>M</w:t>
      </w:r>
      <w:r>
        <w:t xml:space="preserve">edian follow-up was </w:t>
      </w:r>
      <w:r w:rsidR="0044197D">
        <w:t>7</w:t>
      </w:r>
      <w:r>
        <w:t xml:space="preserve"> years (2–19). 28 (</w:t>
      </w:r>
      <w:r w:rsidR="005E12CB">
        <w:t>49</w:t>
      </w:r>
      <w:r>
        <w:t>%) patients were free from disabling seizures (</w:t>
      </w:r>
      <w:r w:rsidR="00834C43">
        <w:t xml:space="preserve">Engel </w:t>
      </w:r>
      <w:r>
        <w:t xml:space="preserve">Class 1), </w:t>
      </w:r>
      <w:r w:rsidR="005E12CB">
        <w:t>9 (1</w:t>
      </w:r>
      <w:r w:rsidR="00D86DCC">
        <w:t>6%)</w:t>
      </w:r>
      <w:r>
        <w:t xml:space="preserve"> experienced rare disabling seizures (Class 2), 1</w:t>
      </w:r>
      <w:r w:rsidR="0054334A">
        <w:t>3</w:t>
      </w:r>
      <w:r w:rsidR="00D86DCC">
        <w:t xml:space="preserve"> (23%)</w:t>
      </w:r>
      <w:r>
        <w:t xml:space="preserve"> had worthwhile improvements (Class 3) and </w:t>
      </w:r>
      <w:del w:id="56" w:author="Owen Pickrell" w:date="2019-05-10T19:42:00Z">
        <w:r w:rsidR="00384796" w:rsidDel="001D0B19">
          <w:delText>seven</w:delText>
        </w:r>
        <w:r w:rsidR="00D86DCC" w:rsidDel="001D0B19">
          <w:delText xml:space="preserve"> </w:delText>
        </w:r>
      </w:del>
      <w:ins w:id="57" w:author="Owen Pickrell" w:date="2019-05-10T19:42:00Z">
        <w:r w:rsidR="001D0B19">
          <w:t xml:space="preserve">7 </w:t>
        </w:r>
      </w:ins>
      <w:r w:rsidR="00D86DCC">
        <w:t>(12%)</w:t>
      </w:r>
      <w:r>
        <w:t xml:space="preserve"> no improvement</w:t>
      </w:r>
      <w:r w:rsidR="00480CFF">
        <w:t xml:space="preserve"> </w:t>
      </w:r>
      <w:r>
        <w:t>(</w:t>
      </w:r>
      <w:r w:rsidR="00BD2246">
        <w:t>C</w:t>
      </w:r>
      <w:r>
        <w:t xml:space="preserve">lass 4). </w:t>
      </w:r>
      <w:r w:rsidR="00A43744">
        <w:t>T</w:t>
      </w:r>
      <w:r>
        <w:t xml:space="preserve">here was a 30% mean reduction in total </w:t>
      </w:r>
      <w:r w:rsidR="007064B3">
        <w:t xml:space="preserve">anti-epileptic drug (AED) </w:t>
      </w:r>
      <w:r>
        <w:t>load</w:t>
      </w:r>
      <w:r w:rsidR="00A43744">
        <w:t xml:space="preserve"> at five years post-surgery</w:t>
      </w:r>
      <w:r>
        <w:t>. 38</w:t>
      </w:r>
      <w:r w:rsidR="00A43744">
        <w:t xml:space="preserve"> </w:t>
      </w:r>
      <w:r w:rsidR="00EA334E">
        <w:t>(</w:t>
      </w:r>
      <w:r w:rsidR="003D2168">
        <w:t>66.7</w:t>
      </w:r>
      <w:r w:rsidR="00EA334E">
        <w:t>%) patients</w:t>
      </w:r>
      <w:r>
        <w:t xml:space="preserve"> </w:t>
      </w:r>
      <w:r w:rsidR="00BD2246">
        <w:t>experienc</w:t>
      </w:r>
      <w:r w:rsidR="00A43744">
        <w:t>ed</w:t>
      </w:r>
      <w:r>
        <w:t xml:space="preserve"> tonic-</w:t>
      </w:r>
      <w:proofErr w:type="spellStart"/>
      <w:r>
        <w:t>clonic</w:t>
      </w:r>
      <w:proofErr w:type="spellEnd"/>
      <w:r>
        <w:t xml:space="preserve"> seizures pre-surgery </w:t>
      </w:r>
      <w:r w:rsidR="00D05F72">
        <w:t>verses</w:t>
      </w:r>
      <w:r>
        <w:t xml:space="preserve"> 8</w:t>
      </w:r>
      <w:r w:rsidR="00EA334E">
        <w:t xml:space="preserve"> (</w:t>
      </w:r>
      <w:r w:rsidR="003D2168">
        <w:t>14</w:t>
      </w:r>
      <w:r w:rsidR="00EA334E">
        <w:t>%)</w:t>
      </w:r>
      <w:r>
        <w:t xml:space="preserve"> at </w:t>
      </w:r>
      <w:r w:rsidR="00A75096">
        <w:t>last</w:t>
      </w:r>
      <w:r w:rsidR="00BE2C0E">
        <w:t xml:space="preserve"> review</w:t>
      </w:r>
      <w:r>
        <w:t>.</w:t>
      </w:r>
      <w:r w:rsidR="00A43744">
        <w:t xml:space="preserve"> </w:t>
      </w:r>
      <w:r>
        <w:t xml:space="preserve">Seizure-free patients self-reported a greater overall </w:t>
      </w:r>
      <w:r>
        <w:lastRenderedPageBreak/>
        <w:t xml:space="preserve">quality-of-life </w:t>
      </w:r>
      <w:ins w:id="58" w:author="Owen Pickrell" w:date="2019-05-10T19:43:00Z">
        <w:r w:rsidR="001D0B19">
          <w:t xml:space="preserve">(QOLIE-31-P ) </w:t>
        </w:r>
      </w:ins>
      <w:del w:id="59" w:author="Owen Pickrell" w:date="2019-05-10T19:43:00Z">
        <w:r w:rsidDel="001D0B19">
          <w:delText>over those</w:delText>
        </w:r>
      </w:del>
      <w:ins w:id="60" w:author="Owen Pickrell" w:date="2019-05-10T19:43:00Z">
        <w:r w:rsidR="001D0B19">
          <w:t>when compared to those</w:t>
        </w:r>
      </w:ins>
      <w:r>
        <w:t xml:space="preserve"> not achieving seizure freedom</w:t>
      </w:r>
      <w:del w:id="61" w:author="Owen Pickrell" w:date="2019-05-10T19:43:00Z">
        <w:r w:rsidR="007064B3" w:rsidDel="001D0B19">
          <w:delText>, on the Q</w:delText>
        </w:r>
        <w:r w:rsidDel="001D0B19">
          <w:delText xml:space="preserve">OLIE-31-P, </w:delText>
        </w:r>
      </w:del>
      <w:ins w:id="62" w:author="Owen Pickrell" w:date="2019-05-10T19:44:00Z">
        <w:r w:rsidR="001D0B19">
          <w:t xml:space="preserve">, </w:t>
        </w:r>
      </w:ins>
      <w:del w:id="63" w:author="Owen Pickrell" w:date="2019-05-10T19:44:00Z">
        <w:r w:rsidR="007D14FF" w:rsidDel="001D0B19">
          <w:delText>th</w:delText>
        </w:r>
      </w:del>
      <w:del w:id="64" w:author="Owen Pickrell" w:date="2019-05-10T19:43:00Z">
        <w:r w:rsidR="007D14FF" w:rsidDel="001D0B19">
          <w:delText xml:space="preserve">ose </w:delText>
        </w:r>
      </w:del>
      <w:r>
        <w:t xml:space="preserve">seizure-free </w:t>
      </w:r>
      <w:ins w:id="65" w:author="Owen Pickrell" w:date="2019-05-10T19:44:00Z">
        <w:r w:rsidR="001D0B19">
          <w:t xml:space="preserve">individuals </w:t>
        </w:r>
      </w:ins>
      <w:r>
        <w:t>scored a mean of 67.6/100 (100 is best), whereas those with continuing seizures scored 46.0/100 (p&lt;0.006</w:t>
      </w:r>
      <w:r w:rsidRPr="001516C2">
        <w:t>).</w:t>
      </w:r>
      <w:r w:rsidR="00A43744" w:rsidRPr="001516C2">
        <w:t xml:space="preserve"> </w:t>
      </w:r>
      <w:r w:rsidR="001C3F91" w:rsidRPr="0044197D">
        <w:t>There was a significant decrease in the</w:t>
      </w:r>
      <w:r w:rsidR="001A254C" w:rsidRPr="0044197D">
        <w:t xml:space="preserve"> </w:t>
      </w:r>
      <w:r w:rsidR="002734D2" w:rsidRPr="0044197D">
        <w:t xml:space="preserve">median </w:t>
      </w:r>
      <w:r w:rsidR="001A254C" w:rsidRPr="0044197D">
        <w:t>rate of hospital admissions for any cause after epilepsy surgery</w:t>
      </w:r>
      <w:r w:rsidR="002734D2" w:rsidRPr="0044197D">
        <w:t xml:space="preserve"> (</w:t>
      </w:r>
      <w:ins w:id="66" w:author="Owen Pickrell" w:date="2019-05-10T20:16:00Z">
        <w:r w:rsidR="00082C8A">
          <w:t>9.8</w:t>
        </w:r>
      </w:ins>
      <w:ins w:id="67" w:author="Owen Pickrell" w:date="2019-05-10T19:46:00Z">
        <w:r w:rsidR="001D0B19">
          <w:t xml:space="preserve"> days per 1000 patient days before surgery </w:t>
        </w:r>
      </w:ins>
      <w:del w:id="68" w:author="Owen Pickrell" w:date="2019-05-10T19:46:00Z">
        <w:r w:rsidR="00BC18E9" w:rsidRPr="0044197D" w:rsidDel="001D0B19">
          <w:delText>3.0</w:delText>
        </w:r>
        <w:r w:rsidR="001A254C" w:rsidRPr="0044197D" w:rsidDel="001D0B19">
          <w:delText xml:space="preserve"> days per 1000 patient days </w:delText>
        </w:r>
      </w:del>
      <w:r w:rsidR="001A254C" w:rsidRPr="0044197D">
        <w:t xml:space="preserve">compared with </w:t>
      </w:r>
      <w:del w:id="69" w:author="Owen Pickrell" w:date="2019-05-10T19:46:00Z">
        <w:r w:rsidR="00BC18E9" w:rsidRPr="0044197D" w:rsidDel="001D0B19">
          <w:delText>10.</w:delText>
        </w:r>
      </w:del>
      <w:del w:id="70" w:author="Owen Pickrell" w:date="2019-05-10T19:45:00Z">
        <w:r w:rsidR="00BC18E9" w:rsidRPr="0044197D" w:rsidDel="001D0B19">
          <w:delText>3</w:delText>
        </w:r>
      </w:del>
      <w:del w:id="71" w:author="Owen Pickrell" w:date="2019-05-10T19:46:00Z">
        <w:r w:rsidR="001A254C" w:rsidRPr="0044197D" w:rsidDel="001D0B19">
          <w:delText xml:space="preserve"> </w:delText>
        </w:r>
      </w:del>
      <w:ins w:id="72" w:author="Owen Pickrell" w:date="2019-05-10T19:46:00Z">
        <w:r w:rsidR="001D0B19">
          <w:t>3.</w:t>
        </w:r>
      </w:ins>
      <w:ins w:id="73" w:author="Owen Pickrell" w:date="2019-05-10T20:16:00Z">
        <w:r w:rsidR="00082C8A">
          <w:t>9</w:t>
        </w:r>
      </w:ins>
      <w:ins w:id="74" w:author="Owen Pickrell" w:date="2019-05-10T19:46:00Z">
        <w:r w:rsidR="001D0B19">
          <w:t xml:space="preserve"> </w:t>
        </w:r>
      </w:ins>
      <w:del w:id="75" w:author="Owen Pickrell" w:date="2019-05-10T19:46:00Z">
        <w:r w:rsidR="001A254C" w:rsidRPr="0044197D" w:rsidDel="001D0B19">
          <w:delText xml:space="preserve">before </w:delText>
        </w:r>
      </w:del>
      <w:ins w:id="76" w:author="Owen Pickrell" w:date="2019-05-10T19:46:00Z">
        <w:r w:rsidR="001D0B19">
          <w:t>after</w:t>
        </w:r>
        <w:r w:rsidR="001D0B19" w:rsidRPr="0044197D">
          <w:t xml:space="preserve"> </w:t>
        </w:r>
      </w:ins>
      <w:r w:rsidR="001A254C" w:rsidRPr="0044197D">
        <w:t>p&lt;0.005)</w:t>
      </w:r>
    </w:p>
    <w:p w14:paraId="14A062DC" w14:textId="2AAE7A9D" w:rsidR="00A66F86" w:rsidRDefault="0029613A" w:rsidP="00462444">
      <w:pPr>
        <w:spacing w:line="480" w:lineRule="auto"/>
      </w:pPr>
      <w:r>
        <w:rPr>
          <w:b/>
        </w:rPr>
        <w:t>Significance</w:t>
      </w:r>
      <w:r w:rsidR="00B766CB">
        <w:rPr>
          <w:b/>
        </w:rPr>
        <w:t xml:space="preserve">: </w:t>
      </w:r>
      <w:r w:rsidR="007064B3">
        <w:t>E</w:t>
      </w:r>
      <w:r w:rsidR="00771D41" w:rsidRPr="0096768B">
        <w:t>pilepsy surgery</w:t>
      </w:r>
      <w:r w:rsidR="00771D41">
        <w:t xml:space="preserve"> </w:t>
      </w:r>
      <w:r w:rsidR="007064B3">
        <w:t>was associated with significant improvement</w:t>
      </w:r>
      <w:ins w:id="77" w:author="Owen Pickrell" w:date="2019-05-10T19:46:00Z">
        <w:r w:rsidR="001D0B19">
          <w:t>s</w:t>
        </w:r>
      </w:ins>
      <w:r w:rsidR="007064B3">
        <w:t xml:space="preserve"> in seizures, </w:t>
      </w:r>
      <w:r w:rsidR="006C5D26">
        <w:t>a reduced AED load</w:t>
      </w:r>
      <w:r w:rsidR="00771D41">
        <w:t xml:space="preserve"> and an</w:t>
      </w:r>
      <w:r w:rsidR="00B766CB">
        <w:t xml:space="preserve"> improved quality-of-life</w:t>
      </w:r>
      <w:r w:rsidR="005A3EF8">
        <w:t xml:space="preserve"> </w:t>
      </w:r>
      <w:r w:rsidR="00A66F86">
        <w:t>that</w:t>
      </w:r>
      <w:r w:rsidR="006C5D26">
        <w:t xml:space="preserve"> closely correlate</w:t>
      </w:r>
      <w:r w:rsidR="00771D41">
        <w:t>d</w:t>
      </w:r>
      <w:r w:rsidR="006C5D26">
        <w:t xml:space="preserve"> with seizure outcomes</w:t>
      </w:r>
      <w:ins w:id="78" w:author="Owen Pickrell" w:date="2019-05-10T19:47:00Z">
        <w:r w:rsidR="001D0B19">
          <w:t xml:space="preserve"> and</w:t>
        </w:r>
      </w:ins>
      <w:del w:id="79" w:author="Owen Pickrell" w:date="2019-05-10T19:47:00Z">
        <w:r w:rsidR="0044197D" w:rsidDel="001D0B19">
          <w:delText>,</w:delText>
        </w:r>
      </w:del>
      <w:r w:rsidR="0044197D">
        <w:t xml:space="preserve"> reduced hospital admission rates following surgery. Despite this there was a long delay from onset of habitual seizures to</w:t>
      </w:r>
      <w:ins w:id="80" w:author="Owen Pickrell" w:date="2019-05-10T19:47:00Z">
        <w:r w:rsidR="001D0B19">
          <w:t xml:space="preserve"> surgery</w:t>
        </w:r>
      </w:ins>
      <w:r w:rsidR="00B766CB">
        <w:t>.</w:t>
      </w:r>
      <w:r w:rsidR="00C77B6F">
        <w:t xml:space="preserve"> </w:t>
      </w:r>
      <w:r w:rsidR="00A66F86">
        <w:t xml:space="preserve">The importance of </w:t>
      </w:r>
      <w:del w:id="81" w:author="Owen Pickrell" w:date="2019-05-10T19:47:00Z">
        <w:r w:rsidR="00A66F86" w:rsidDel="001D0B19">
          <w:delText>long term</w:delText>
        </w:r>
      </w:del>
      <w:ins w:id="82" w:author="Owen Pickrell" w:date="2019-05-10T19:47:00Z">
        <w:r w:rsidR="001D0B19">
          <w:t>long-term</w:t>
        </w:r>
      </w:ins>
      <w:r w:rsidR="00A66F86">
        <w:t xml:space="preserve"> follow</w:t>
      </w:r>
      <w:r w:rsidR="007A1F62">
        <w:t>-</w:t>
      </w:r>
      <w:r w:rsidR="00A66F86">
        <w:t>up is emphasized</w:t>
      </w:r>
      <w:r w:rsidR="00462444">
        <w:t xml:space="preserve"> in terms of evolving medical needs and health and social care outcomes. </w:t>
      </w:r>
    </w:p>
    <w:p w14:paraId="2EF156A9" w14:textId="77777777" w:rsidR="007A30A6" w:rsidRDefault="007A30A6" w:rsidP="00462444">
      <w:pPr>
        <w:spacing w:line="480" w:lineRule="auto"/>
      </w:pPr>
    </w:p>
    <w:p w14:paraId="451CC0B3" w14:textId="77777777" w:rsidR="001E0CFF" w:rsidRDefault="001E0CFF" w:rsidP="001E0CFF">
      <w:pPr>
        <w:spacing w:line="480" w:lineRule="auto"/>
        <w:rPr>
          <w:moveTo w:id="83" w:author="Owen Pickrell" w:date="2019-05-10T21:10:00Z"/>
          <w:b/>
        </w:rPr>
      </w:pPr>
      <w:moveToRangeStart w:id="84" w:author="Owen Pickrell" w:date="2019-05-10T21:10:00Z" w:name="move8415021"/>
      <w:moveTo w:id="85" w:author="Owen Pickrell" w:date="2019-05-10T21:10:00Z">
        <w:r>
          <w:rPr>
            <w:b/>
          </w:rPr>
          <w:t>Abbreviations:</w:t>
        </w:r>
      </w:moveTo>
    </w:p>
    <w:p w14:paraId="7B1959C2" w14:textId="07B06850" w:rsidR="001E0CFF" w:rsidDel="001E0CFF" w:rsidRDefault="001E0CFF" w:rsidP="001E0CFF">
      <w:pPr>
        <w:spacing w:line="480" w:lineRule="auto"/>
        <w:rPr>
          <w:del w:id="86" w:author="Owen Pickrell" w:date="2019-05-10T21:10:00Z"/>
          <w:moveTo w:id="87" w:author="Owen Pickrell" w:date="2019-05-10T21:10:00Z"/>
          <w:b/>
        </w:rPr>
      </w:pPr>
      <w:moveTo w:id="88" w:author="Owen Pickrell" w:date="2019-05-10T21:10:00Z">
        <w:r>
          <w:t>AEDs</w:t>
        </w:r>
      </w:moveTo>
      <w:ins w:id="89" w:author="Owen Pickrell" w:date="2019-05-10T21:10:00Z">
        <w:r>
          <w:t>,</w:t>
        </w:r>
      </w:ins>
      <w:moveTo w:id="90" w:author="Owen Pickrell" w:date="2019-05-10T21:10:00Z">
        <w:del w:id="91" w:author="Owen Pickrell" w:date="2019-05-10T21:10:00Z">
          <w:r w:rsidDel="001E0CFF">
            <w:delText>;</w:delText>
          </w:r>
        </w:del>
        <w:r>
          <w:t xml:space="preserve"> Antiepileptic drugs</w:t>
        </w:r>
      </w:moveTo>
      <w:ins w:id="92" w:author="Owen Pickrell" w:date="2019-05-10T21:10:00Z">
        <w:r>
          <w:t xml:space="preserve">; </w:t>
        </w:r>
      </w:ins>
      <w:moveTo w:id="93" w:author="Owen Pickrell" w:date="2019-05-10T21:10:00Z">
        <w:del w:id="94" w:author="Owen Pickrell" w:date="2019-05-10T21:10:00Z">
          <w:r w:rsidDel="001E0CFF">
            <w:delText xml:space="preserve"> </w:delText>
          </w:r>
        </w:del>
      </w:moveTo>
    </w:p>
    <w:p w14:paraId="1695534D" w14:textId="02208A84" w:rsidR="001E0CFF" w:rsidDel="001E0CFF" w:rsidRDefault="001E0CFF" w:rsidP="001E0CFF">
      <w:pPr>
        <w:spacing w:line="480" w:lineRule="auto"/>
        <w:rPr>
          <w:del w:id="95" w:author="Owen Pickrell" w:date="2019-05-10T21:10:00Z"/>
          <w:moveTo w:id="96" w:author="Owen Pickrell" w:date="2019-05-10T21:10:00Z"/>
        </w:rPr>
      </w:pPr>
      <w:moveTo w:id="97" w:author="Owen Pickrell" w:date="2019-05-10T21:10:00Z">
        <w:r>
          <w:t>DRE</w:t>
        </w:r>
      </w:moveTo>
      <w:ins w:id="98" w:author="Owen Pickrell" w:date="2019-05-10T21:10:00Z">
        <w:r>
          <w:t>,</w:t>
        </w:r>
      </w:ins>
      <w:moveTo w:id="99" w:author="Owen Pickrell" w:date="2019-05-10T21:10:00Z">
        <w:del w:id="100" w:author="Owen Pickrell" w:date="2019-05-10T21:10:00Z">
          <w:r w:rsidDel="001E0CFF">
            <w:delText>;</w:delText>
          </w:r>
        </w:del>
        <w:r w:rsidRPr="00570E2F">
          <w:t xml:space="preserve"> </w:t>
        </w:r>
        <w:r>
          <w:t>Drug resistant epilepsy</w:t>
        </w:r>
      </w:moveTo>
      <w:ins w:id="101" w:author="Owen Pickrell" w:date="2019-05-10T21:10:00Z">
        <w:r>
          <w:t xml:space="preserve">; </w:t>
        </w:r>
      </w:ins>
      <w:moveTo w:id="102" w:author="Owen Pickrell" w:date="2019-05-10T21:10:00Z">
        <w:del w:id="103" w:author="Owen Pickrell" w:date="2019-05-10T21:10:00Z">
          <w:r w:rsidDel="001E0CFF">
            <w:delText xml:space="preserve"> </w:delText>
          </w:r>
        </w:del>
      </w:moveTo>
    </w:p>
    <w:p w14:paraId="79A97322" w14:textId="38361AE6" w:rsidR="001E0CFF" w:rsidRPr="00F569E8" w:rsidDel="001E0CFF" w:rsidRDefault="001E0CFF" w:rsidP="001E0CFF">
      <w:pPr>
        <w:spacing w:line="480" w:lineRule="auto"/>
        <w:rPr>
          <w:del w:id="104" w:author="Owen Pickrell" w:date="2019-05-10T21:10:00Z"/>
          <w:moveTo w:id="105" w:author="Owen Pickrell" w:date="2019-05-10T21:10:00Z"/>
          <w:b/>
        </w:rPr>
      </w:pPr>
      <w:moveTo w:id="106" w:author="Owen Pickrell" w:date="2019-05-10T21:10:00Z">
        <w:r>
          <w:t>HS</w:t>
        </w:r>
      </w:moveTo>
      <w:ins w:id="107" w:author="Owen Pickrell" w:date="2019-05-10T21:10:00Z">
        <w:r>
          <w:t>,</w:t>
        </w:r>
      </w:ins>
      <w:moveTo w:id="108" w:author="Owen Pickrell" w:date="2019-05-10T21:10:00Z">
        <w:del w:id="109" w:author="Owen Pickrell" w:date="2019-05-10T21:10:00Z">
          <w:r w:rsidDel="001E0CFF">
            <w:delText>;</w:delText>
          </w:r>
        </w:del>
        <w:r>
          <w:t xml:space="preserve"> Hippocampal </w:t>
        </w:r>
        <w:del w:id="110" w:author="Owen Pickrell" w:date="2019-05-10T21:10:00Z">
          <w:r w:rsidDel="001E0CFF">
            <w:delText>sclerosi</w:delText>
          </w:r>
        </w:del>
      </w:moveTo>
      <w:ins w:id="111" w:author="Owen Pickrell" w:date="2019-05-10T21:10:00Z">
        <w:r>
          <w:t xml:space="preserve">sclerosis; </w:t>
        </w:r>
      </w:ins>
      <w:moveTo w:id="112" w:author="Owen Pickrell" w:date="2019-05-10T21:10:00Z">
        <w:del w:id="113" w:author="Owen Pickrell" w:date="2019-05-10T21:10:00Z">
          <w:r w:rsidDel="001E0CFF">
            <w:delText xml:space="preserve">s </w:delText>
          </w:r>
        </w:del>
      </w:moveTo>
    </w:p>
    <w:p w14:paraId="74B2C819" w14:textId="49DFB549" w:rsidR="001E0CFF" w:rsidDel="001E0CFF" w:rsidRDefault="001E0CFF" w:rsidP="001E0CFF">
      <w:pPr>
        <w:spacing w:line="480" w:lineRule="auto"/>
        <w:rPr>
          <w:del w:id="114" w:author="Owen Pickrell" w:date="2019-05-10T21:10:00Z"/>
          <w:moveTo w:id="115" w:author="Owen Pickrell" w:date="2019-05-10T21:10:00Z"/>
        </w:rPr>
      </w:pPr>
      <w:moveTo w:id="116" w:author="Owen Pickrell" w:date="2019-05-10T21:10:00Z">
        <w:r>
          <w:t>IGRP</w:t>
        </w:r>
      </w:moveTo>
      <w:ins w:id="117" w:author="Owen Pickrell" w:date="2019-05-10T21:10:00Z">
        <w:r>
          <w:t xml:space="preserve">, </w:t>
        </w:r>
      </w:ins>
      <w:moveTo w:id="118" w:author="Owen Pickrell" w:date="2019-05-10T21:10:00Z">
        <w:del w:id="119" w:author="Owen Pickrell" w:date="2019-05-10T21:10:00Z">
          <w:r w:rsidDel="001E0CFF">
            <w:delText xml:space="preserve">; </w:delText>
          </w:r>
        </w:del>
        <w:r w:rsidRPr="003879A9">
          <w:t>Information Governance Review Panel</w:t>
        </w:r>
      </w:moveTo>
      <w:ins w:id="120" w:author="Owen Pickrell" w:date="2019-05-10T21:10:00Z">
        <w:r>
          <w:t xml:space="preserve">; </w:t>
        </w:r>
      </w:ins>
      <w:moveTo w:id="121" w:author="Owen Pickrell" w:date="2019-05-10T21:10:00Z">
        <w:del w:id="122" w:author="Owen Pickrell" w:date="2019-05-10T21:10:00Z">
          <w:r w:rsidRPr="003879A9" w:rsidDel="001E0CFF">
            <w:delText xml:space="preserve"> </w:delText>
          </w:r>
        </w:del>
      </w:moveTo>
    </w:p>
    <w:p w14:paraId="09B364E4" w14:textId="7CB93874" w:rsidR="001E0CFF" w:rsidDel="001E0CFF" w:rsidRDefault="001E0CFF" w:rsidP="001E0CFF">
      <w:pPr>
        <w:spacing w:line="480" w:lineRule="auto"/>
        <w:rPr>
          <w:del w:id="123" w:author="Owen Pickrell" w:date="2019-05-10T21:11:00Z"/>
          <w:moveTo w:id="124" w:author="Owen Pickrell" w:date="2019-05-10T21:10:00Z"/>
        </w:rPr>
      </w:pPr>
      <w:moveTo w:id="125" w:author="Owen Pickrell" w:date="2019-05-10T21:10:00Z">
        <w:r>
          <w:t>QOL</w:t>
        </w:r>
      </w:moveTo>
      <w:ins w:id="126" w:author="Owen Pickrell" w:date="2019-05-10T21:11:00Z">
        <w:r>
          <w:t>,</w:t>
        </w:r>
      </w:ins>
      <w:moveTo w:id="127" w:author="Owen Pickrell" w:date="2019-05-10T21:10:00Z">
        <w:del w:id="128" w:author="Owen Pickrell" w:date="2019-05-10T21:11:00Z">
          <w:r w:rsidDel="001E0CFF">
            <w:delText>;</w:delText>
          </w:r>
        </w:del>
        <w:r>
          <w:t xml:space="preserve"> Quality of life</w:t>
        </w:r>
      </w:moveTo>
      <w:ins w:id="129" w:author="Owen Pickrell" w:date="2019-05-10T21:11:00Z">
        <w:r>
          <w:t xml:space="preserve">; </w:t>
        </w:r>
      </w:ins>
      <w:moveTo w:id="130" w:author="Owen Pickrell" w:date="2019-05-10T21:10:00Z">
        <w:del w:id="131" w:author="Owen Pickrell" w:date="2019-05-10T21:11:00Z">
          <w:r w:rsidDel="001E0CFF">
            <w:delText xml:space="preserve"> </w:delText>
          </w:r>
        </w:del>
      </w:moveTo>
    </w:p>
    <w:p w14:paraId="1751F674" w14:textId="6A684EFF" w:rsidR="001E0CFF" w:rsidRDefault="001E0CFF" w:rsidP="001E0CFF">
      <w:pPr>
        <w:spacing w:line="480" w:lineRule="auto"/>
        <w:rPr>
          <w:ins w:id="132" w:author="Owen Pickrell" w:date="2019-05-10T21:11:00Z"/>
        </w:rPr>
      </w:pPr>
      <w:moveTo w:id="133" w:author="Owen Pickrell" w:date="2019-05-10T21:10:00Z">
        <w:r>
          <w:t>SAIL</w:t>
        </w:r>
      </w:moveTo>
      <w:ins w:id="134" w:author="Owen Pickrell" w:date="2019-05-10T21:11:00Z">
        <w:r>
          <w:t>,</w:t>
        </w:r>
      </w:ins>
      <w:moveTo w:id="135" w:author="Owen Pickrell" w:date="2019-05-10T21:10:00Z">
        <w:del w:id="136" w:author="Owen Pickrell" w:date="2019-05-10T21:11:00Z">
          <w:r w:rsidDel="001E0CFF">
            <w:delText>;</w:delText>
          </w:r>
        </w:del>
        <w:r w:rsidRPr="003879A9">
          <w:t xml:space="preserve"> Secure Anonymou</w:t>
        </w:r>
        <w:r>
          <w:t>s Information Linkage databank</w:t>
        </w:r>
      </w:moveTo>
      <w:ins w:id="137" w:author="Owen Pickrell" w:date="2019-05-10T21:11:00Z">
        <w:r>
          <w:t xml:space="preserve">; VNS, </w:t>
        </w:r>
      </w:ins>
      <w:moveTo w:id="138" w:author="Owen Pickrell" w:date="2019-05-10T21:10:00Z">
        <w:del w:id="139" w:author="Owen Pickrell" w:date="2019-05-10T21:11:00Z">
          <w:r w:rsidDel="001E0CFF">
            <w:delText xml:space="preserve"> </w:delText>
          </w:r>
        </w:del>
      </w:moveTo>
      <w:ins w:id="140" w:author="Owen Pickrell" w:date="2019-05-10T21:11:00Z">
        <w:r>
          <w:t>Vagal nerve simulator.</w:t>
        </w:r>
      </w:ins>
    </w:p>
    <w:p w14:paraId="42323168" w14:textId="382C012B" w:rsidR="001E0CFF" w:rsidRDefault="001E0CFF" w:rsidP="001E0CFF">
      <w:pPr>
        <w:spacing w:line="480" w:lineRule="auto"/>
        <w:rPr>
          <w:moveTo w:id="141" w:author="Owen Pickrell" w:date="2019-05-10T21:10:00Z"/>
        </w:rPr>
      </w:pPr>
    </w:p>
    <w:moveToRangeEnd w:id="84"/>
    <w:p w14:paraId="334C6C22" w14:textId="747B4ED4" w:rsidR="007A30A6" w:rsidRDefault="007A30A6" w:rsidP="00462444">
      <w:pPr>
        <w:spacing w:line="480" w:lineRule="auto"/>
        <w:rPr>
          <w:b/>
        </w:rPr>
      </w:pPr>
      <w:r w:rsidRPr="007A30A6">
        <w:rPr>
          <w:b/>
        </w:rPr>
        <w:t>Key words</w:t>
      </w:r>
      <w:r w:rsidR="00540187">
        <w:rPr>
          <w:b/>
        </w:rPr>
        <w:t>:</w:t>
      </w:r>
    </w:p>
    <w:p w14:paraId="3A96AECE" w14:textId="0A861B09" w:rsidR="007A30A6" w:rsidRPr="001E0CFF" w:rsidDel="001E0CFF" w:rsidRDefault="00325ADF" w:rsidP="00462444">
      <w:pPr>
        <w:spacing w:line="480" w:lineRule="auto"/>
        <w:rPr>
          <w:del w:id="142" w:author="Owen Pickrell" w:date="2019-05-10T21:11:00Z"/>
          <w:rPrChange w:id="143" w:author="Owen Pickrell" w:date="2019-05-10T21:09:00Z">
            <w:rPr>
              <w:del w:id="144" w:author="Owen Pickrell" w:date="2019-05-10T21:11:00Z"/>
              <w:b/>
            </w:rPr>
          </w:rPrChange>
        </w:rPr>
      </w:pPr>
      <w:r w:rsidRPr="001E0CFF">
        <w:rPr>
          <w:rPrChange w:id="145" w:author="Owen Pickrell" w:date="2019-05-10T21:09:00Z">
            <w:rPr>
              <w:b/>
            </w:rPr>
          </w:rPrChange>
        </w:rPr>
        <w:t>Refractory e</w:t>
      </w:r>
      <w:r w:rsidR="007A30A6" w:rsidRPr="001E0CFF">
        <w:rPr>
          <w:rPrChange w:id="146" w:author="Owen Pickrell" w:date="2019-05-10T21:09:00Z">
            <w:rPr>
              <w:b/>
            </w:rPr>
          </w:rPrChange>
        </w:rPr>
        <w:t>pilepsy</w:t>
      </w:r>
      <w:ins w:id="147" w:author="Owen Pickrell" w:date="2019-05-10T21:11:00Z">
        <w:r w:rsidR="001E0CFF">
          <w:t xml:space="preserve">, </w:t>
        </w:r>
      </w:ins>
    </w:p>
    <w:p w14:paraId="11732D18" w14:textId="1575A0F5" w:rsidR="007A30A6" w:rsidRPr="001E0CFF" w:rsidDel="001E0CFF" w:rsidRDefault="00540187" w:rsidP="00462444">
      <w:pPr>
        <w:spacing w:line="480" w:lineRule="auto"/>
        <w:rPr>
          <w:del w:id="148" w:author="Owen Pickrell" w:date="2019-05-10T21:11:00Z"/>
          <w:rPrChange w:id="149" w:author="Owen Pickrell" w:date="2019-05-10T21:09:00Z">
            <w:rPr>
              <w:del w:id="150" w:author="Owen Pickrell" w:date="2019-05-10T21:11:00Z"/>
              <w:b/>
            </w:rPr>
          </w:rPrChange>
        </w:rPr>
      </w:pPr>
      <w:r w:rsidRPr="001E0CFF">
        <w:rPr>
          <w:rPrChange w:id="151" w:author="Owen Pickrell" w:date="2019-05-10T21:09:00Z">
            <w:rPr>
              <w:b/>
            </w:rPr>
          </w:rPrChange>
        </w:rPr>
        <w:t>Epilepsy surgery</w:t>
      </w:r>
      <w:ins w:id="152" w:author="Owen Pickrell" w:date="2019-05-10T21:11:00Z">
        <w:r w:rsidR="001E0CFF">
          <w:t xml:space="preserve">, </w:t>
        </w:r>
      </w:ins>
      <w:del w:id="153" w:author="Owen Pickrell" w:date="2019-05-10T21:11:00Z">
        <w:r w:rsidRPr="001E0CFF" w:rsidDel="001E0CFF">
          <w:rPr>
            <w:rPrChange w:id="154" w:author="Owen Pickrell" w:date="2019-05-10T21:09:00Z">
              <w:rPr>
                <w:b/>
              </w:rPr>
            </w:rPrChange>
          </w:rPr>
          <w:delText xml:space="preserve"> </w:delText>
        </w:r>
        <w:r w:rsidR="007A30A6" w:rsidRPr="001E0CFF" w:rsidDel="001E0CFF">
          <w:rPr>
            <w:rPrChange w:id="155" w:author="Owen Pickrell" w:date="2019-05-10T21:09:00Z">
              <w:rPr>
                <w:b/>
              </w:rPr>
            </w:rPrChange>
          </w:rPr>
          <w:delText xml:space="preserve"> </w:delText>
        </w:r>
      </w:del>
    </w:p>
    <w:p w14:paraId="4E83774C" w14:textId="5B832510" w:rsidR="00240F5C" w:rsidRPr="001E0CFF" w:rsidDel="001E0CFF" w:rsidRDefault="000B53AF" w:rsidP="00462444">
      <w:pPr>
        <w:spacing w:line="480" w:lineRule="auto"/>
        <w:rPr>
          <w:del w:id="156" w:author="Owen Pickrell" w:date="2019-05-10T21:11:00Z"/>
          <w:rPrChange w:id="157" w:author="Owen Pickrell" w:date="2019-05-10T21:09:00Z">
            <w:rPr>
              <w:del w:id="158" w:author="Owen Pickrell" w:date="2019-05-10T21:11:00Z"/>
              <w:b/>
            </w:rPr>
          </w:rPrChange>
        </w:rPr>
      </w:pPr>
      <w:r w:rsidRPr="001E0CFF">
        <w:rPr>
          <w:rPrChange w:id="159" w:author="Owen Pickrell" w:date="2019-05-10T21:09:00Z">
            <w:rPr>
              <w:b/>
            </w:rPr>
          </w:rPrChange>
        </w:rPr>
        <w:t>Seizure cessation</w:t>
      </w:r>
      <w:ins w:id="160" w:author="Owen Pickrell" w:date="2019-05-10T21:11:00Z">
        <w:r w:rsidR="001E0CFF">
          <w:t xml:space="preserve">, </w:t>
        </w:r>
      </w:ins>
      <w:del w:id="161" w:author="Owen Pickrell" w:date="2019-05-10T21:11:00Z">
        <w:r w:rsidRPr="001E0CFF" w:rsidDel="001E0CFF">
          <w:rPr>
            <w:rPrChange w:id="162" w:author="Owen Pickrell" w:date="2019-05-10T21:09:00Z">
              <w:rPr>
                <w:b/>
              </w:rPr>
            </w:rPrChange>
          </w:rPr>
          <w:delText xml:space="preserve"> </w:delText>
        </w:r>
      </w:del>
    </w:p>
    <w:p w14:paraId="236D00A9" w14:textId="0FF7447C" w:rsidR="000B53AF" w:rsidRPr="001E0CFF" w:rsidDel="001E0CFF" w:rsidRDefault="00FD0DAA" w:rsidP="00462444">
      <w:pPr>
        <w:spacing w:line="480" w:lineRule="auto"/>
        <w:rPr>
          <w:del w:id="163" w:author="Owen Pickrell" w:date="2019-05-10T21:11:00Z"/>
          <w:rPrChange w:id="164" w:author="Owen Pickrell" w:date="2019-05-10T21:09:00Z">
            <w:rPr>
              <w:del w:id="165" w:author="Owen Pickrell" w:date="2019-05-10T21:11:00Z"/>
              <w:b/>
            </w:rPr>
          </w:rPrChange>
        </w:rPr>
      </w:pPr>
      <w:r w:rsidRPr="001E0CFF">
        <w:rPr>
          <w:rPrChange w:id="166" w:author="Owen Pickrell" w:date="2019-05-10T21:09:00Z">
            <w:rPr>
              <w:b/>
            </w:rPr>
          </w:rPrChange>
        </w:rPr>
        <w:t>Quality of lif</w:t>
      </w:r>
      <w:ins w:id="167" w:author="Owen Pickrell" w:date="2019-05-10T21:11:00Z">
        <w:r w:rsidR="001E0CFF">
          <w:t xml:space="preserve">e, </w:t>
        </w:r>
      </w:ins>
      <w:del w:id="168" w:author="Owen Pickrell" w:date="2019-05-10T21:11:00Z">
        <w:r w:rsidRPr="001E0CFF" w:rsidDel="001E0CFF">
          <w:rPr>
            <w:rPrChange w:id="169" w:author="Owen Pickrell" w:date="2019-05-10T21:09:00Z">
              <w:rPr>
                <w:b/>
              </w:rPr>
            </w:rPrChange>
          </w:rPr>
          <w:delText>e</w:delText>
        </w:r>
      </w:del>
    </w:p>
    <w:p w14:paraId="11902D4D" w14:textId="100879D2" w:rsidR="00FD0DAA" w:rsidRPr="001E0CFF" w:rsidRDefault="00FD0DAA" w:rsidP="00462444">
      <w:pPr>
        <w:spacing w:line="480" w:lineRule="auto"/>
        <w:rPr>
          <w:rPrChange w:id="170" w:author="Owen Pickrell" w:date="2019-05-10T21:09:00Z">
            <w:rPr>
              <w:b/>
            </w:rPr>
          </w:rPrChange>
        </w:rPr>
      </w:pPr>
      <w:r w:rsidRPr="001E0CFF">
        <w:rPr>
          <w:rPrChange w:id="171" w:author="Owen Pickrell" w:date="2019-05-10T21:09:00Z">
            <w:rPr>
              <w:b/>
            </w:rPr>
          </w:rPrChange>
        </w:rPr>
        <w:t>Long</w:t>
      </w:r>
      <w:ins w:id="172" w:author="Owen Pickrell" w:date="2019-05-10T21:11:00Z">
        <w:r w:rsidR="001E0CFF">
          <w:t>-</w:t>
        </w:r>
      </w:ins>
      <w:del w:id="173" w:author="Owen Pickrell" w:date="2019-05-10T21:11:00Z">
        <w:r w:rsidRPr="001E0CFF" w:rsidDel="001E0CFF">
          <w:rPr>
            <w:rPrChange w:id="174" w:author="Owen Pickrell" w:date="2019-05-10T21:09:00Z">
              <w:rPr>
                <w:b/>
              </w:rPr>
            </w:rPrChange>
          </w:rPr>
          <w:delText xml:space="preserve"> </w:delText>
        </w:r>
      </w:del>
      <w:r w:rsidRPr="001E0CFF">
        <w:rPr>
          <w:rPrChange w:id="175" w:author="Owen Pickrell" w:date="2019-05-10T21:09:00Z">
            <w:rPr>
              <w:b/>
            </w:rPr>
          </w:rPrChange>
        </w:rPr>
        <w:t>term outcomes</w:t>
      </w:r>
    </w:p>
    <w:p w14:paraId="7B9408C0" w14:textId="77777777" w:rsidR="00D9347F" w:rsidRDefault="00D9347F" w:rsidP="00462444">
      <w:pPr>
        <w:spacing w:line="480" w:lineRule="auto"/>
        <w:rPr>
          <w:b/>
        </w:rPr>
      </w:pPr>
    </w:p>
    <w:p w14:paraId="5231B5E3" w14:textId="1031189B" w:rsidR="00D9347F" w:rsidDel="001E0CFF" w:rsidRDefault="002F2BB9" w:rsidP="00462444">
      <w:pPr>
        <w:spacing w:line="480" w:lineRule="auto"/>
        <w:rPr>
          <w:moveFrom w:id="176" w:author="Owen Pickrell" w:date="2019-05-10T21:10:00Z"/>
          <w:b/>
        </w:rPr>
      </w:pPr>
      <w:moveFromRangeStart w:id="177" w:author="Owen Pickrell" w:date="2019-05-10T21:10:00Z" w:name="move8415021"/>
      <w:moveFrom w:id="178" w:author="Owen Pickrell" w:date="2019-05-10T21:10:00Z">
        <w:r w:rsidDel="001E0CFF">
          <w:rPr>
            <w:b/>
          </w:rPr>
          <w:t>Abbreviations</w:t>
        </w:r>
        <w:r w:rsidR="00D9347F" w:rsidDel="001E0CFF">
          <w:rPr>
            <w:b/>
          </w:rPr>
          <w:t>:</w:t>
        </w:r>
      </w:moveFrom>
    </w:p>
    <w:p w14:paraId="62A2909B" w14:textId="47D207B9" w:rsidR="002F2BB9" w:rsidDel="001E0CFF" w:rsidRDefault="00F569E8" w:rsidP="00462444">
      <w:pPr>
        <w:spacing w:line="480" w:lineRule="auto"/>
        <w:rPr>
          <w:moveFrom w:id="179" w:author="Owen Pickrell" w:date="2019-05-10T21:10:00Z"/>
          <w:b/>
        </w:rPr>
      </w:pPr>
      <w:moveFrom w:id="180" w:author="Owen Pickrell" w:date="2019-05-10T21:10:00Z">
        <w:r w:rsidDel="001E0CFF">
          <w:t xml:space="preserve">AEDs; </w:t>
        </w:r>
        <w:r w:rsidR="002F2BB9" w:rsidDel="001E0CFF">
          <w:t xml:space="preserve">Antiepileptic drugs </w:t>
        </w:r>
      </w:moveFrom>
    </w:p>
    <w:p w14:paraId="73B327E7" w14:textId="200A158B" w:rsidR="00F569E8" w:rsidDel="001E0CFF" w:rsidRDefault="00F569E8" w:rsidP="00F569E8">
      <w:pPr>
        <w:spacing w:line="480" w:lineRule="auto"/>
        <w:rPr>
          <w:moveFrom w:id="181" w:author="Owen Pickrell" w:date="2019-05-10T21:10:00Z"/>
        </w:rPr>
      </w:pPr>
      <w:moveFrom w:id="182" w:author="Owen Pickrell" w:date="2019-05-10T21:10:00Z">
        <w:r w:rsidDel="001E0CFF">
          <w:t>DRE;</w:t>
        </w:r>
        <w:r w:rsidRPr="00570E2F" w:rsidDel="001E0CFF">
          <w:t xml:space="preserve"> </w:t>
        </w:r>
        <w:r w:rsidR="002F2BB9" w:rsidDel="001E0CFF">
          <w:t xml:space="preserve">Drug resistant epilepsy </w:t>
        </w:r>
      </w:moveFrom>
    </w:p>
    <w:p w14:paraId="31AA21FB" w14:textId="36203B42" w:rsidR="00F569E8" w:rsidRPr="00F569E8" w:rsidDel="001E0CFF" w:rsidRDefault="00F569E8" w:rsidP="00F569E8">
      <w:pPr>
        <w:spacing w:line="480" w:lineRule="auto"/>
        <w:rPr>
          <w:moveFrom w:id="183" w:author="Owen Pickrell" w:date="2019-05-10T21:10:00Z"/>
          <w:b/>
        </w:rPr>
      </w:pPr>
      <w:moveFrom w:id="184" w:author="Owen Pickrell" w:date="2019-05-10T21:10:00Z">
        <w:r w:rsidDel="001E0CFF">
          <w:t xml:space="preserve">HS; Hippocampal sclerosis </w:t>
        </w:r>
      </w:moveFrom>
    </w:p>
    <w:p w14:paraId="6ECB4EC8" w14:textId="690BB06A" w:rsidR="00570E2F" w:rsidDel="001E0CFF" w:rsidRDefault="00F569E8" w:rsidP="00570E2F">
      <w:pPr>
        <w:spacing w:line="480" w:lineRule="auto"/>
        <w:rPr>
          <w:moveFrom w:id="185" w:author="Owen Pickrell" w:date="2019-05-10T21:10:00Z"/>
        </w:rPr>
      </w:pPr>
      <w:moveFrom w:id="186" w:author="Owen Pickrell" w:date="2019-05-10T21:10:00Z">
        <w:r w:rsidDel="001E0CFF">
          <w:t xml:space="preserve">IGRP; </w:t>
        </w:r>
        <w:r w:rsidRPr="003879A9" w:rsidDel="001E0CFF">
          <w:t xml:space="preserve">Information Governance Review Panel </w:t>
        </w:r>
      </w:moveFrom>
    </w:p>
    <w:p w14:paraId="19A5D3C3" w14:textId="6F8BE745" w:rsidR="00570E2F" w:rsidDel="001E0CFF" w:rsidRDefault="00F569E8" w:rsidP="00570E2F">
      <w:pPr>
        <w:spacing w:line="480" w:lineRule="auto"/>
        <w:rPr>
          <w:moveFrom w:id="187" w:author="Owen Pickrell" w:date="2019-05-10T21:10:00Z"/>
        </w:rPr>
      </w:pPr>
      <w:moveFrom w:id="188" w:author="Owen Pickrell" w:date="2019-05-10T21:10:00Z">
        <w:r w:rsidDel="001E0CFF">
          <w:t xml:space="preserve">QOL; </w:t>
        </w:r>
        <w:r w:rsidR="00570E2F" w:rsidDel="001E0CFF">
          <w:t xml:space="preserve">Quality of life </w:t>
        </w:r>
      </w:moveFrom>
    </w:p>
    <w:p w14:paraId="0B657EDD" w14:textId="28F47442" w:rsidR="00FD0DAA" w:rsidDel="001E0CFF" w:rsidRDefault="00F569E8" w:rsidP="00462444">
      <w:pPr>
        <w:spacing w:line="480" w:lineRule="auto"/>
        <w:rPr>
          <w:moveFrom w:id="189" w:author="Owen Pickrell" w:date="2019-05-10T21:10:00Z"/>
        </w:rPr>
      </w:pPr>
      <w:moveFrom w:id="190" w:author="Owen Pickrell" w:date="2019-05-10T21:10:00Z">
        <w:r w:rsidDel="001E0CFF">
          <w:t>SAIL;</w:t>
        </w:r>
        <w:r w:rsidRPr="003879A9" w:rsidDel="001E0CFF">
          <w:t xml:space="preserve"> </w:t>
        </w:r>
        <w:r w:rsidR="00570E2F" w:rsidRPr="003879A9" w:rsidDel="001E0CFF">
          <w:t>Secure Anonymou</w:t>
        </w:r>
        <w:r w:rsidDel="001E0CFF">
          <w:t xml:space="preserve">s Information Linkage databank </w:t>
        </w:r>
      </w:moveFrom>
    </w:p>
    <w:moveFromRangeEnd w:id="177"/>
    <w:p w14:paraId="4E0B8609" w14:textId="782DFD0E" w:rsidR="00175FA6" w:rsidDel="001E0CFF" w:rsidRDefault="00392E33" w:rsidP="00462444">
      <w:pPr>
        <w:spacing w:line="480" w:lineRule="auto"/>
        <w:rPr>
          <w:del w:id="191" w:author="Owen Pickrell" w:date="2019-05-10T21:11:00Z"/>
        </w:rPr>
      </w:pPr>
      <w:del w:id="192" w:author="Owen Pickrell" w:date="2019-05-10T21:11:00Z">
        <w:r w:rsidDel="001E0CFF">
          <w:delText xml:space="preserve">Vagal nerve simulator; </w:delText>
        </w:r>
        <w:r w:rsidR="00175FA6" w:rsidDel="001E0CFF">
          <w:delText>VNS</w:delText>
        </w:r>
        <w:r w:rsidR="00F1661E" w:rsidDel="001E0CFF">
          <w:delText xml:space="preserve"> </w:delText>
        </w:r>
      </w:del>
    </w:p>
    <w:p w14:paraId="7C19B7AD" w14:textId="3BFD83F5" w:rsidR="007B24CA" w:rsidRPr="00C86F9C" w:rsidRDefault="007B1E86" w:rsidP="005C2C89">
      <w:pPr>
        <w:spacing w:line="480" w:lineRule="auto"/>
        <w:rPr>
          <w:b/>
        </w:rPr>
      </w:pPr>
      <w:r>
        <w:rPr>
          <w:b/>
          <w:sz w:val="36"/>
          <w:szCs w:val="36"/>
        </w:rPr>
        <w:br w:type="column"/>
      </w:r>
      <w:r w:rsidR="00AC6EF2">
        <w:rPr>
          <w:b/>
        </w:rPr>
        <w:lastRenderedPageBreak/>
        <w:t xml:space="preserve">1.1 </w:t>
      </w:r>
      <w:r w:rsidR="00CA0DBE" w:rsidRPr="00C86F9C">
        <w:rPr>
          <w:b/>
        </w:rPr>
        <w:t>Introduction:</w:t>
      </w:r>
    </w:p>
    <w:p w14:paraId="01A87504" w14:textId="3645876C" w:rsidR="00601FCD" w:rsidRDefault="00E838B8" w:rsidP="00F94416">
      <w:pPr>
        <w:spacing w:line="480" w:lineRule="auto"/>
      </w:pPr>
      <w:r>
        <w:t xml:space="preserve">Epilepsy is a chronic condition </w:t>
      </w:r>
      <w:r w:rsidR="00836669">
        <w:t>wi</w:t>
      </w:r>
      <w:r w:rsidR="005231AF">
        <w:t>th</w:t>
      </w:r>
      <w:r w:rsidR="00C2432B">
        <w:t xml:space="preserve"> a </w:t>
      </w:r>
      <w:r w:rsidR="00646E94">
        <w:t xml:space="preserve">prevalence of 50 million </w:t>
      </w:r>
      <w:r w:rsidR="00706F9F">
        <w:t>worldwide</w:t>
      </w:r>
      <w:r w:rsidR="00646E94">
        <w:t xml:space="preserve"> </w:t>
      </w:r>
      <w:r w:rsidR="00836669">
        <w:t>and</w:t>
      </w:r>
      <w:r w:rsidR="00706F9F">
        <w:t xml:space="preserve"> an incidence of 2.4 million</w:t>
      </w:r>
      <w:r w:rsidR="001E18A3">
        <w:t xml:space="preserve"> per annum</w:t>
      </w:r>
      <w:ins w:id="193" w:author="Owen Pickrell" w:date="2019-05-10T19:48:00Z">
        <w:r w:rsidR="001D0B19">
          <w:t xml:space="preserve"> </w:t>
        </w:r>
      </w:ins>
      <w:r w:rsidR="00EB49DF">
        <w:fldChar w:fldCharType="begin"/>
      </w:r>
      <w:r w:rsidR="009B54B7">
        <w:instrText xml:space="preserve"> ADDIN EN.CITE &lt;EndNote&gt;&lt;Cite&gt;&lt;Author&gt;WHO&lt;/Author&gt;&lt;Year&gt;2015&lt;/Year&gt;&lt;RecNum&gt;0&lt;/RecNum&gt;&lt;IDText&gt;WHO Information Kit on Epilepsy&lt;/IDText&gt;&lt;DisplayText&gt;(1)&lt;/DisplayText&gt;&lt;record&gt;&lt;titles&gt;&lt;title&gt;WHO Information Kit on Epilepsy&lt;/title&gt;&lt;/titles&gt;&lt;number&gt;12/06/17&lt;/number&gt;&lt;contributors&gt;&lt;authors&gt;&lt;author&gt;WHO&lt;/author&gt;&lt;/authors&gt;&lt;/contributors&gt;&lt;added-date format="utc"&gt;1497277076&lt;/added-date&gt;&lt;ref-type name="Web Page"&gt;12&lt;/ref-type&gt;&lt;dates&gt;&lt;year&gt;2015&lt;/year&gt;&lt;/dates&gt;&lt;rec-number&gt;304&lt;/rec-number&gt;&lt;last-updated-date format="utc"&gt;1497277168&lt;/last-updated-date&gt;&lt;volume&gt;2017&lt;/volume&gt;&lt;/record&gt;&lt;/Cite&gt;&lt;/EndNote&gt;</w:instrText>
      </w:r>
      <w:r w:rsidR="00EB49DF">
        <w:fldChar w:fldCharType="separate"/>
      </w:r>
      <w:r w:rsidR="009B54B7">
        <w:rPr>
          <w:noProof/>
        </w:rPr>
        <w:t>(1)</w:t>
      </w:r>
      <w:r w:rsidR="00EB49DF">
        <w:fldChar w:fldCharType="end"/>
      </w:r>
      <w:r w:rsidR="00EB49DF">
        <w:t>.</w:t>
      </w:r>
      <w:r w:rsidR="005B3A31">
        <w:t xml:space="preserve"> In Wales</w:t>
      </w:r>
      <w:r w:rsidR="00C2432B">
        <w:t xml:space="preserve">, </w:t>
      </w:r>
      <w:r w:rsidR="001D42F7">
        <w:t xml:space="preserve">approximately </w:t>
      </w:r>
      <w:commentRangeStart w:id="194"/>
      <w:r w:rsidR="001D42F7">
        <w:t>30</w:t>
      </w:r>
      <w:ins w:id="195" w:author="Owen Pickrell" w:date="2019-05-10T19:47:00Z">
        <w:r w:rsidR="001D0B19">
          <w:t>,</w:t>
        </w:r>
      </w:ins>
      <w:r w:rsidR="001D42F7">
        <w:t xml:space="preserve">000 </w:t>
      </w:r>
      <w:commentRangeEnd w:id="194"/>
      <w:r w:rsidR="001D0B19">
        <w:rPr>
          <w:rStyle w:val="CommentReference"/>
          <w:rFonts w:asciiTheme="minorHAnsi" w:hAnsiTheme="minorHAnsi" w:cstheme="minorBidi"/>
        </w:rPr>
        <w:commentReference w:id="194"/>
      </w:r>
      <w:r w:rsidR="001D42F7">
        <w:t xml:space="preserve">people suffer with </w:t>
      </w:r>
      <w:del w:id="196" w:author="Owen Pickrell" w:date="2019-05-10T19:48:00Z">
        <w:r w:rsidR="001D42F7" w:rsidDel="001D0B19">
          <w:delText>epileps</w:delText>
        </w:r>
      </w:del>
      <w:ins w:id="197" w:author="Owen Pickrell" w:date="2019-05-10T19:48:00Z">
        <w:r w:rsidR="001D0B19">
          <w:t>epilepsy</w:t>
        </w:r>
      </w:ins>
      <w:ins w:id="198" w:author="Owen Pickrell" w:date="2019-05-10T19:49:00Z">
        <w:r w:rsidR="001D0B19">
          <w:t xml:space="preserve"> </w:t>
        </w:r>
      </w:ins>
      <w:del w:id="199" w:author="Owen Pickrell" w:date="2019-05-10T19:48:00Z">
        <w:r w:rsidR="001D42F7" w:rsidDel="001D0B19">
          <w:delText>y</w:delText>
        </w:r>
      </w:del>
      <w:r w:rsidR="00FD74B2">
        <w:fldChar w:fldCharType="begin"/>
      </w:r>
      <w:r w:rsidR="009B54B7">
        <w:instrText xml:space="preserve"> ADDIN EN.CITE &lt;EndNote&gt;&lt;Cite&gt;&lt;Author&gt;Epilepsy-wales&lt;/Author&gt;&lt;Year&gt;2016&lt;/Year&gt;&lt;RecNum&gt;0&lt;/RecNum&gt;&lt;IDText&gt;What is Epilepsy?&lt;/IDText&gt;&lt;DisplayText&gt;(2)&lt;/DisplayText&gt;&lt;record&gt;&lt;urls&gt;&lt;related-urls&gt;&lt;url&gt;http://epilepsy.wales/what-is-epilepsy&lt;/url&gt;&lt;/related-urls&gt;&lt;/urls&gt;&lt;titles&gt;&lt;title&gt;What is Epilepsy?&lt;/title&gt;&lt;/titles&gt;&lt;number&gt;12/06/17&lt;/number&gt;&lt;contributors&gt;&lt;authors&gt;&lt;author&gt;Epilepsy-wales&lt;/author&gt;&lt;/authors&gt;&lt;/contributors&gt;&lt;added-date format="utc"&gt;1497274801&lt;/added-date&gt;&lt;ref-type name="Web Page"&gt;12&lt;/ref-type&gt;&lt;dates&gt;&lt;year&gt;2016&lt;/year&gt;&lt;/dates&gt;&lt;rec-number&gt;303&lt;/rec-number&gt;&lt;last-updated-date format="utc"&gt;1497276976&lt;/last-updated-date&gt;&lt;volume&gt;2017&lt;/volume&gt;&lt;/record&gt;&lt;/Cite&gt;&lt;/EndNote&gt;</w:instrText>
      </w:r>
      <w:r w:rsidR="00FD74B2">
        <w:fldChar w:fldCharType="separate"/>
      </w:r>
      <w:r w:rsidR="009B54B7">
        <w:rPr>
          <w:noProof/>
        </w:rPr>
        <w:t>(2)</w:t>
      </w:r>
      <w:r w:rsidR="00FD74B2">
        <w:fldChar w:fldCharType="end"/>
      </w:r>
      <w:r w:rsidR="00BA1F31">
        <w:t xml:space="preserve">. </w:t>
      </w:r>
      <w:r w:rsidR="00A70367">
        <w:t>The main</w:t>
      </w:r>
      <w:r w:rsidR="004E4494">
        <w:t xml:space="preserve"> </w:t>
      </w:r>
      <w:r w:rsidR="00095C15">
        <w:t>treatment</w:t>
      </w:r>
      <w:r w:rsidR="00A70367">
        <w:t xml:space="preserve"> of epilepsy is</w:t>
      </w:r>
      <w:r w:rsidR="00C2432B">
        <w:t xml:space="preserve"> pharmacological intervention</w:t>
      </w:r>
      <w:r w:rsidR="00A70367">
        <w:t xml:space="preserve"> with</w:t>
      </w:r>
      <w:r w:rsidR="00E77866">
        <w:t xml:space="preserve"> anti</w:t>
      </w:r>
      <w:ins w:id="200" w:author="Owen Pickrell" w:date="2019-05-10T19:49:00Z">
        <w:r w:rsidR="001D0B19">
          <w:t>-</w:t>
        </w:r>
      </w:ins>
      <w:r w:rsidR="00E77866">
        <w:t>epileptic drugs</w:t>
      </w:r>
      <w:r w:rsidR="00C2432B">
        <w:t xml:space="preserve"> (AED</w:t>
      </w:r>
      <w:r w:rsidR="00DE1832">
        <w:t>s</w:t>
      </w:r>
      <w:r w:rsidR="00C2432B">
        <w:t>). H</w:t>
      </w:r>
      <w:r w:rsidR="004E4494">
        <w:t xml:space="preserve">owever, </w:t>
      </w:r>
      <w:r w:rsidR="001D42F7">
        <w:t>a third</w:t>
      </w:r>
      <w:r w:rsidR="00E77866">
        <w:t xml:space="preserve"> </w:t>
      </w:r>
      <w:r w:rsidR="001D42F7">
        <w:t xml:space="preserve">to a half </w:t>
      </w:r>
      <w:r w:rsidR="00E77866">
        <w:t>of patients</w:t>
      </w:r>
      <w:r w:rsidR="00DC3D25">
        <w:t xml:space="preserve"> </w:t>
      </w:r>
      <w:r w:rsidR="00657E9F">
        <w:t>develop seizures that are</w:t>
      </w:r>
      <w:r w:rsidR="001D42F7">
        <w:t xml:space="preserve"> </w:t>
      </w:r>
      <w:r w:rsidR="00657E9F">
        <w:t>resistant</w:t>
      </w:r>
      <w:r w:rsidR="00DC3D25">
        <w:t xml:space="preserve"> </w:t>
      </w:r>
      <w:r w:rsidR="00A70367">
        <w:t xml:space="preserve">to AEDs, or drug resistant </w:t>
      </w:r>
      <w:r w:rsidR="00DC3D25">
        <w:t>epilepsy</w:t>
      </w:r>
      <w:r w:rsidR="00941FBC">
        <w:t xml:space="preserve"> (</w:t>
      </w:r>
      <w:r w:rsidR="001D42F7">
        <w:t>D</w:t>
      </w:r>
      <w:r w:rsidR="00941FBC">
        <w:t>RE)</w:t>
      </w:r>
      <w:ins w:id="201" w:author="Owen Pickrell" w:date="2019-05-10T19:49:00Z">
        <w:r w:rsidR="001D0B19">
          <w:t xml:space="preserve"> </w:t>
        </w:r>
      </w:ins>
      <w:r w:rsidR="00875DCB">
        <w:fldChar w:fldCharType="begin"/>
      </w:r>
      <w:r w:rsidR="009B54B7">
        <w:instrText xml:space="preserve"> ADDIN EN.CITE &lt;EndNote&gt;&lt;Cite&gt;&lt;Author&gt;Perry&lt;/Author&gt;&lt;Year&gt;2013&lt;/Year&gt;&lt;RecNum&gt;0&lt;/RecNum&gt;&lt;IDText&gt;Surgical versus medical treatment for refractory epilepsy: outcomes beyond seizure control&lt;/IDText&gt;&lt;DisplayText&gt;(3)&lt;/DisplayText&gt;&lt;record&gt;&lt;isbn&gt;1528-1167&lt;/isbn&gt;&lt;titles&gt;&lt;title&gt;Surgical versus medical treatment for refractory epilepsy: outcomes beyond seizure control&lt;/title&gt;&lt;secondary-title&gt;Epilepsia&lt;/secondary-title&gt;&lt;/titles&gt;&lt;pages&gt;2060-2070&lt;/pages&gt;&lt;number&gt;12&lt;/number&gt;&lt;contributors&gt;&lt;authors&gt;&lt;author&gt;Perry, M Scott&lt;/author&gt;&lt;author&gt;Duchowny, Michael&lt;/author&gt;&lt;/authors&gt;&lt;/contributors&gt;&lt;added-date format="utc"&gt;1497279363&lt;/added-date&gt;&lt;ref-type name="Journal Article"&gt;17&lt;/ref-type&gt;&lt;dates&gt;&lt;year&gt;2013&lt;/year&gt;&lt;/dates&gt;&lt;rec-number&gt;305&lt;/rec-number&gt;&lt;last-updated-date format="utc"&gt;1497279363&lt;/last-updated-date&gt;&lt;volume&gt;54&lt;/volume&gt;&lt;/record&gt;&lt;/Cite&gt;&lt;/EndNote&gt;</w:instrText>
      </w:r>
      <w:r w:rsidR="00875DCB">
        <w:fldChar w:fldCharType="separate"/>
      </w:r>
      <w:r w:rsidR="009B54B7">
        <w:rPr>
          <w:noProof/>
        </w:rPr>
        <w:t>(3)</w:t>
      </w:r>
      <w:r w:rsidR="00875DCB">
        <w:fldChar w:fldCharType="end"/>
      </w:r>
      <w:r w:rsidR="00A70367">
        <w:t>. DRE i</w:t>
      </w:r>
      <w:r w:rsidR="00657E9F">
        <w:t>s</w:t>
      </w:r>
      <w:r w:rsidR="00A70367">
        <w:t xml:space="preserve"> defined as</w:t>
      </w:r>
      <w:r w:rsidR="001D42F7">
        <w:t xml:space="preserve"> a failure to </w:t>
      </w:r>
      <w:r w:rsidR="00657E9F">
        <w:t xml:space="preserve">achieve sustained </w:t>
      </w:r>
      <w:r w:rsidR="001D42F7">
        <w:t>seizure</w:t>
      </w:r>
      <w:r w:rsidR="00657E9F">
        <w:t xml:space="preserve"> freedom</w:t>
      </w:r>
      <w:r w:rsidR="001D42F7">
        <w:t xml:space="preserve"> after </w:t>
      </w:r>
      <w:r w:rsidR="00620A7B">
        <w:t>tr</w:t>
      </w:r>
      <w:r w:rsidR="00657E9F">
        <w:t xml:space="preserve">eatment with </w:t>
      </w:r>
      <w:r w:rsidR="00620A7B">
        <w:t xml:space="preserve">at least </w:t>
      </w:r>
      <w:r w:rsidR="001D42F7">
        <w:t xml:space="preserve">two </w:t>
      </w:r>
      <w:r w:rsidR="00657E9F">
        <w:t xml:space="preserve">appropriately chosen and </w:t>
      </w:r>
      <w:r w:rsidR="00A70367">
        <w:t xml:space="preserve">appropriately </w:t>
      </w:r>
      <w:r w:rsidR="00657E9F">
        <w:t xml:space="preserve">used </w:t>
      </w:r>
      <w:r w:rsidR="001D42F7">
        <w:t>AEDs</w:t>
      </w:r>
      <w:r w:rsidR="00E73907">
        <w:t xml:space="preserve">, </w:t>
      </w:r>
      <w:r w:rsidR="00657E9F">
        <w:t>i</w:t>
      </w:r>
      <w:r w:rsidR="00E73907">
        <w:t>n monotherapy or in combination</w:t>
      </w:r>
      <w:ins w:id="202" w:author="Owen Pickrell" w:date="2019-05-10T19:49:00Z">
        <w:r w:rsidR="001D0B19">
          <w:t xml:space="preserve"> </w:t>
        </w:r>
      </w:ins>
      <w:r w:rsidR="00125D14">
        <w:fldChar w:fldCharType="begin">
          <w:fldData xml:space="preserve">PEVuZE5vdGU+PENpdGU+PEF1dGhvcj5Ld2FuPC9BdXRob3I+PFllYXI+MjAxMDwvWWVhcj48UmVj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=
</w:fldData>
        </w:fldChar>
      </w:r>
      <w:r w:rsidR="009B54B7">
        <w:instrText xml:space="preserve"> ADDIN EN.CITE </w:instrText>
      </w:r>
      <w:r w:rsidR="009B54B7">
        <w:fldChar w:fldCharType="begin">
          <w:fldData xml:space="preserve">PEVuZE5vdGU+PENpdGU+PEF1dGhvcj5Ld2FuPC9BdXRob3I+PFllYXI+MjAxMDwvWWVhcj48UmVj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=
</w:fldData>
        </w:fldChar>
      </w:r>
      <w:r w:rsidR="009B54B7">
        <w:instrText xml:space="preserve"> ADDIN EN.CITE.DATA </w:instrText>
      </w:r>
      <w:r w:rsidR="009B54B7">
        <w:fldChar w:fldCharType="end"/>
      </w:r>
      <w:r w:rsidR="00125D14">
        <w:fldChar w:fldCharType="separate"/>
      </w:r>
      <w:r w:rsidR="009B54B7">
        <w:rPr>
          <w:noProof/>
        </w:rPr>
        <w:t>(4</w:t>
      </w:r>
      <w:ins w:id="203" w:author="Owen Pickrell" w:date="2019-05-10T19:50:00Z">
        <w:r w:rsidR="001D0B19">
          <w:rPr>
            <w:noProof/>
          </w:rPr>
          <w:t>–</w:t>
        </w:r>
      </w:ins>
      <w:del w:id="204" w:author="Owen Pickrell" w:date="2019-05-10T19:50:00Z">
        <w:r w:rsidR="009B54B7" w:rsidDel="001D0B19">
          <w:rPr>
            <w:noProof/>
          </w:rPr>
          <w:delText>-</w:delText>
        </w:r>
      </w:del>
      <w:r w:rsidR="009B54B7">
        <w:rPr>
          <w:noProof/>
        </w:rPr>
        <w:t>6)</w:t>
      </w:r>
      <w:r w:rsidR="00125D14">
        <w:fldChar w:fldCharType="end"/>
      </w:r>
      <w:r w:rsidR="001D42F7">
        <w:t>.</w:t>
      </w:r>
      <w:r w:rsidR="00DC3D25">
        <w:t xml:space="preserve"> </w:t>
      </w:r>
      <w:r w:rsidR="00FE4AEF">
        <w:t>The reasons why DRE develops remain</w:t>
      </w:r>
      <w:r w:rsidR="00E73907">
        <w:t>s</w:t>
      </w:r>
      <w:r w:rsidR="00FE4AEF">
        <w:t xml:space="preserve"> unknown</w:t>
      </w:r>
      <w:r w:rsidR="00392902">
        <w:fldChar w:fldCharType="begin"/>
      </w:r>
      <w:r w:rsidR="009B54B7">
        <w:instrText xml:space="preserve"> ADDIN EN.CITE &lt;EndNote&gt;&lt;Cite&gt;&lt;Author&gt;Kwan&lt;/Author&gt;&lt;Year&gt;2000&lt;/Year&gt;&lt;RecNum&gt;0&lt;/RecNum&gt;&lt;IDText&gt;Early identification of refractory epilepsy&lt;/IDText&gt;&lt;DisplayText&gt;(7)&lt;/DisplayText&gt;&lt;record&gt;&lt;isbn&gt;0028-4793&lt;/isbn&gt;&lt;titles&gt;&lt;title&gt;Early identification of refractory epilepsy&lt;/title&gt;&lt;secondary-title&gt;New England Journal of Medicine&lt;/secondary-title&gt;&lt;/titles&gt;&lt;pages&gt;314-319&lt;/pages&gt;&lt;number&gt;5&lt;/number&gt;&lt;contributors&gt;&lt;authors&gt;&lt;author&gt;Kwan, Patrick&lt;/author&gt;&lt;author&gt;Brodie, Martin J&lt;/author&gt;&lt;/authors&gt;&lt;/contributors&gt;&lt;added-date format="utc"&gt;1513963913&lt;/added-date&gt;&lt;ref-type name="Journal Article"&gt;17&lt;/ref-type&gt;&lt;dates&gt;&lt;year&gt;2000&lt;/year&gt;&lt;/dates&gt;&lt;rec-number&gt;327&lt;/rec-number&gt;&lt;last-updated-date format="utc"&gt;1513963913&lt;/last-updated-date&gt;&lt;volume&gt;342&lt;/volume&gt;&lt;/record&gt;&lt;/Cite&gt;&lt;/EndNote&gt;</w:instrText>
      </w:r>
      <w:r w:rsidR="00392902">
        <w:fldChar w:fldCharType="separate"/>
      </w:r>
      <w:r w:rsidR="009B54B7">
        <w:rPr>
          <w:noProof/>
        </w:rPr>
        <w:t>(7)</w:t>
      </w:r>
      <w:r w:rsidR="00392902">
        <w:fldChar w:fldCharType="end"/>
      </w:r>
      <w:r w:rsidR="00A70367">
        <w:t xml:space="preserve">. </w:t>
      </w:r>
      <w:r w:rsidR="00E73907">
        <w:t>Delineation and s</w:t>
      </w:r>
      <w:r w:rsidR="00FE4AEF">
        <w:t>urgical resection</w:t>
      </w:r>
      <w:r w:rsidR="00E73907">
        <w:t xml:space="preserve"> of epilepto</w:t>
      </w:r>
      <w:r w:rsidR="0039319C">
        <w:t xml:space="preserve">genic brain tissue is </w:t>
      </w:r>
      <w:r w:rsidR="002D43C3">
        <w:t xml:space="preserve">a </w:t>
      </w:r>
      <w:r w:rsidR="004F78B1">
        <w:t xml:space="preserve">curative </w:t>
      </w:r>
      <w:r w:rsidR="0039319C">
        <w:t xml:space="preserve">treatment </w:t>
      </w:r>
      <w:r w:rsidR="004F78B1">
        <w:t>option</w:t>
      </w:r>
      <w:r w:rsidR="0039319C">
        <w:t xml:space="preserve"> </w:t>
      </w:r>
      <w:r w:rsidR="00E73907">
        <w:t>in selected cases</w:t>
      </w:r>
      <w:r w:rsidR="00462444">
        <w:t>,</w:t>
      </w:r>
      <w:r w:rsidR="00E73907">
        <w:t xml:space="preserve"> </w:t>
      </w:r>
      <w:r w:rsidR="004E118E">
        <w:t>with</w:t>
      </w:r>
      <w:r w:rsidR="00514744">
        <w:t xml:space="preserve"> a strong evidence ba</w:t>
      </w:r>
      <w:r w:rsidR="00AA724D">
        <w:t>se for reducing or halting seizures and red</w:t>
      </w:r>
      <w:r w:rsidR="00C2432B">
        <w:t>ucing AED</w:t>
      </w:r>
      <w:r w:rsidR="00C2281F">
        <w:t xml:space="preserve"> dependence</w:t>
      </w:r>
      <w:r w:rsidR="00C2432B">
        <w:t xml:space="preserve">, </w:t>
      </w:r>
      <w:r w:rsidR="00C2281F">
        <w:t>along with benef</w:t>
      </w:r>
      <w:r w:rsidR="00A04374">
        <w:t>icial outcomes</w:t>
      </w:r>
      <w:r w:rsidR="00E8149A">
        <w:t xml:space="preserve"> on</w:t>
      </w:r>
      <w:r w:rsidR="00C2432B">
        <w:t xml:space="preserve"> quality of life</w:t>
      </w:r>
      <w:r w:rsidR="00A04374">
        <w:t xml:space="preserve"> (QOL)</w:t>
      </w:r>
      <w:ins w:id="205" w:author="Owen Pickrell" w:date="2019-05-10T19:49:00Z">
        <w:r w:rsidR="001D0B19">
          <w:t xml:space="preserve"> </w:t>
        </w:r>
      </w:ins>
      <w:r w:rsidR="00FF14D1">
        <w:fldChar w:fldCharType="begin">
          <w:fldData xml:space="preserve">PEVuZE5vdGU+PENpdGU+PEF1dGhvcj5LZWVuZTwvQXV0aG9yPjxZZWFyPjE5OTg8L1llYXI+PFJl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</w:fldData>
        </w:fldChar>
      </w:r>
      <w:r w:rsidR="009B54B7">
        <w:instrText xml:space="preserve"> ADDIN EN.CITE </w:instrText>
      </w:r>
      <w:r w:rsidR="009B54B7">
        <w:fldChar w:fldCharType="begin">
          <w:fldData xml:space="preserve">PEVuZE5vdGU+PENpdGU+PEF1dGhvcj5LZWVuZTwvQXV0aG9yPjxZZWFyPjE5OTg8L1llYXI+PFJl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</w:fldData>
        </w:fldChar>
      </w:r>
      <w:r w:rsidR="009B54B7">
        <w:instrText xml:space="preserve"> ADDIN EN.CITE.DATA </w:instrText>
      </w:r>
      <w:r w:rsidR="009B54B7">
        <w:fldChar w:fldCharType="end"/>
      </w:r>
      <w:r w:rsidR="00FF14D1">
        <w:fldChar w:fldCharType="separate"/>
      </w:r>
      <w:r w:rsidR="009B54B7">
        <w:rPr>
          <w:noProof/>
        </w:rPr>
        <w:t>(8</w:t>
      </w:r>
      <w:ins w:id="206" w:author="Owen Pickrell" w:date="2019-05-10T19:50:00Z">
        <w:r w:rsidR="001D0B19">
          <w:rPr>
            <w:noProof/>
          </w:rPr>
          <w:t>–</w:t>
        </w:r>
      </w:ins>
      <w:del w:id="207" w:author="Owen Pickrell" w:date="2019-05-10T19:50:00Z">
        <w:r w:rsidR="009B54B7" w:rsidDel="001D0B19">
          <w:rPr>
            <w:noProof/>
          </w:rPr>
          <w:delText>-</w:delText>
        </w:r>
      </w:del>
      <w:r w:rsidR="009B54B7">
        <w:rPr>
          <w:noProof/>
        </w:rPr>
        <w:t>12)</w:t>
      </w:r>
      <w:r w:rsidR="00FF14D1">
        <w:fldChar w:fldCharType="end"/>
      </w:r>
      <w:r w:rsidR="00FF14D1">
        <w:t xml:space="preserve">. </w:t>
      </w:r>
      <w:r w:rsidR="00DC1BFD">
        <w:t xml:space="preserve"> </w:t>
      </w:r>
    </w:p>
    <w:p w14:paraId="369DD606" w14:textId="47875479" w:rsidR="00BA6E80" w:rsidRDefault="00FA0B7D" w:rsidP="00FA0B7D">
      <w:pPr>
        <w:spacing w:line="480" w:lineRule="auto"/>
      </w:pPr>
      <w:r>
        <w:t>Delay from onset of habitual seizures and drug resistance to</w:t>
      </w:r>
      <w:r w:rsidR="003F30EB">
        <w:t xml:space="preserve"> </w:t>
      </w:r>
      <w:r w:rsidR="000077E1">
        <w:t>surg</w:t>
      </w:r>
      <w:r w:rsidR="00241578">
        <w:t>ical treatment is</w:t>
      </w:r>
      <w:r w:rsidR="00B37247">
        <w:t xml:space="preserve"> well </w:t>
      </w:r>
      <w:r>
        <w:t>recognized</w:t>
      </w:r>
      <w:r w:rsidR="000077E1">
        <w:t xml:space="preserve"> </w:t>
      </w:r>
      <w:r>
        <w:t>with</w:t>
      </w:r>
      <w:r w:rsidR="003F30EB">
        <w:t xml:space="preserve"> interval</w:t>
      </w:r>
      <w:r>
        <w:t>s</w:t>
      </w:r>
      <w:r w:rsidR="00065A36">
        <w:t xml:space="preserve"> of several de</w:t>
      </w:r>
      <w:r w:rsidR="00241578">
        <w:t xml:space="preserve">cades </w:t>
      </w:r>
      <w:r w:rsidR="00065A36">
        <w:t>in most case series</w:t>
      </w:r>
      <w:ins w:id="208" w:author="Owen Pickrell" w:date="2019-05-10T19:50:00Z">
        <w:r w:rsidR="001D0B19">
          <w:t xml:space="preserve"> </w:t>
        </w:r>
      </w:ins>
      <w:r w:rsidR="00065A36">
        <w:fldChar w:fldCharType="begin">
          <w:fldData xml:space="preserve">PEVuZE5vdGU+PENpdGU+PEF1dGhvcj5DYW1wb3M8L0F1dGhvcj48WWVhcj4yMDAwPC9ZZWFyPjxS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</w:fldData>
        </w:fldChar>
      </w:r>
      <w:r w:rsidR="008F2BA2">
        <w:instrText xml:space="preserve"> ADDIN EN.CITE </w:instrText>
      </w:r>
      <w:r w:rsidR="008F2BA2">
        <w:fldChar w:fldCharType="begin">
          <w:fldData xml:space="preserve">PEVuZE5vdGU+PENpdGU+PEF1dGhvcj5DYW1wb3M8L0F1dGhvcj48WWVhcj4yMDAwPC9ZZWFyPjxS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</w:fldData>
        </w:fldChar>
      </w:r>
      <w:r w:rsidR="008F2BA2">
        <w:instrText xml:space="preserve"> ADDIN EN.CITE.DATA </w:instrText>
      </w:r>
      <w:r w:rsidR="008F2BA2">
        <w:fldChar w:fldCharType="end"/>
      </w:r>
      <w:r w:rsidR="00065A36">
        <w:fldChar w:fldCharType="separate"/>
      </w:r>
      <w:r w:rsidR="008F2BA2">
        <w:rPr>
          <w:noProof/>
        </w:rPr>
        <w:t>(11</w:t>
      </w:r>
      <w:ins w:id="209" w:author="Owen Pickrell" w:date="2019-05-10T19:50:00Z">
        <w:r w:rsidR="001D0B19">
          <w:rPr>
            <w:noProof/>
          </w:rPr>
          <w:t>–</w:t>
        </w:r>
      </w:ins>
      <w:del w:id="210" w:author="Owen Pickrell" w:date="2019-05-10T19:50:00Z">
        <w:r w:rsidR="008F2BA2" w:rsidDel="001D0B19">
          <w:rPr>
            <w:noProof/>
          </w:rPr>
          <w:delText>-</w:delText>
        </w:r>
      </w:del>
      <w:r w:rsidR="008F2BA2">
        <w:rPr>
          <w:noProof/>
        </w:rPr>
        <w:t>14)</w:t>
      </w:r>
      <w:r w:rsidR="00065A36">
        <w:fldChar w:fldCharType="end"/>
      </w:r>
      <w:r w:rsidR="00A80DBF">
        <w:t xml:space="preserve">. </w:t>
      </w:r>
      <w:r w:rsidR="00AC408B">
        <w:t xml:space="preserve">One </w:t>
      </w:r>
      <w:r w:rsidR="00A80DBF">
        <w:t xml:space="preserve">reason for this delay </w:t>
      </w:r>
      <w:r w:rsidR="00AC408B">
        <w:t>may be</w:t>
      </w:r>
      <w:r w:rsidR="00A80DBF">
        <w:t xml:space="preserve"> poor knowledge of the </w:t>
      </w:r>
      <w:r w:rsidR="00830C81">
        <w:t xml:space="preserve">available surgical </w:t>
      </w:r>
      <w:r w:rsidR="003B695B">
        <w:t>options to patients</w:t>
      </w:r>
      <w:r w:rsidR="00AC408B">
        <w:t xml:space="preserve">, </w:t>
      </w:r>
      <w:proofErr w:type="spellStart"/>
      <w:r w:rsidR="00AC408B">
        <w:t>carers</w:t>
      </w:r>
      <w:proofErr w:type="spellEnd"/>
      <w:r w:rsidR="00AC408B">
        <w:t xml:space="preserve"> and treating physicians</w:t>
      </w:r>
      <w:r w:rsidR="00DF2FC5">
        <w:t xml:space="preserve">. </w:t>
      </w:r>
      <w:r w:rsidR="000C39D2">
        <w:t xml:space="preserve"> </w:t>
      </w:r>
      <w:r>
        <w:t>This</w:t>
      </w:r>
      <w:r w:rsidR="004945E6">
        <w:t xml:space="preserve"> time to s</w:t>
      </w:r>
      <w:r w:rsidR="003803E6">
        <w:t xml:space="preserve">urgery </w:t>
      </w:r>
      <w:r>
        <w:t>likely</w:t>
      </w:r>
      <w:r w:rsidR="003F30EB">
        <w:t xml:space="preserve"> </w:t>
      </w:r>
      <w:r w:rsidR="004945E6">
        <w:t>imp</w:t>
      </w:r>
      <w:r w:rsidR="003F30EB">
        <w:t>act</w:t>
      </w:r>
      <w:r>
        <w:t>s</w:t>
      </w:r>
      <w:r w:rsidR="003F30EB">
        <w:t xml:space="preserve"> o</w:t>
      </w:r>
      <w:r w:rsidR="003803E6">
        <w:t>n morbidity and mortality</w:t>
      </w:r>
      <w:ins w:id="211" w:author="Owen Pickrell" w:date="2019-05-10T19:50:00Z">
        <w:r w:rsidR="001D0B19">
          <w:t xml:space="preserve"> </w:t>
        </w:r>
      </w:ins>
      <w:r w:rsidR="00245739">
        <w:fldChar w:fldCharType="begin"/>
      </w:r>
      <w:r w:rsidR="00504E92">
        <w:instrText xml:space="preserve"> ADDIN EN.CITE &lt;EndNote&gt;&lt;Cite&gt;&lt;Author&gt;Jehi&lt;/Author&gt;&lt;Year&gt;2008&lt;/Year&gt;&lt;RecNum&gt;0&lt;/RecNum&gt;&lt;IDText&gt;Sudden unexpected death in epilepsy: impact, mechanisms, and prevention&lt;/IDText&gt;&lt;DisplayText&gt;(15)&lt;/DisplayText&gt;&lt;record&gt;&lt;isbn&gt;0891-1150&lt;/isbn&gt;&lt;titles&gt;&lt;title&gt;Sudden unexpected death in epilepsy: impact, mechanisms, and prevention&lt;/title&gt;&lt;secondary-title&gt;Cleveland Clinic journal of medicine&lt;/secondary-title&gt;&lt;/titles&gt;&lt;pages&gt;S66-70&lt;/pages&gt;&lt;contributors&gt;&lt;authors&gt;&lt;author&gt;Jehi, Lara&lt;/author&gt;&lt;author&gt;Najm, Imad M&lt;/author&gt;&lt;/authors&gt;&lt;/contributors&gt;&lt;added-date format="utc"&gt;1497301224&lt;/added-date&gt;&lt;ref-type name="Journal Article"&gt;17&lt;/ref-type&gt;&lt;dates&gt;&lt;year&gt;2008&lt;/year&gt;&lt;/dates&gt;&lt;rec-number&gt;311&lt;/rec-number&gt;&lt;last-updated-date format="utc"&gt;1497301224&lt;/last-updated-date&gt;&lt;volume&gt;75&lt;/volume&gt;&lt;/record&gt;&lt;/Cite&gt;&lt;/EndNote&gt;</w:instrText>
      </w:r>
      <w:r w:rsidR="00245739">
        <w:fldChar w:fldCharType="separate"/>
      </w:r>
      <w:r w:rsidR="00504E92">
        <w:rPr>
          <w:noProof/>
        </w:rPr>
        <w:t>(15)</w:t>
      </w:r>
      <w:r w:rsidR="00245739">
        <w:fldChar w:fldCharType="end"/>
      </w:r>
      <w:r>
        <w:t xml:space="preserve">, and those not proceeding to surgery </w:t>
      </w:r>
      <w:r w:rsidR="007026B8">
        <w:t xml:space="preserve">have been found to be 2.4 times more </w:t>
      </w:r>
      <w:r>
        <w:t>likely to die tha</w:t>
      </w:r>
      <w:r w:rsidR="00DE1832">
        <w:t>n</w:t>
      </w:r>
      <w:r>
        <w:t xml:space="preserve"> those who did</w:t>
      </w:r>
      <w:r w:rsidR="007026B8">
        <w:t xml:space="preserve"> </w:t>
      </w:r>
      <w:r>
        <w:t>have</w:t>
      </w:r>
      <w:r w:rsidR="007026B8">
        <w:t xml:space="preserve"> surgery</w:t>
      </w:r>
      <w:ins w:id="212" w:author="Owen Pickrell" w:date="2019-05-10T19:50:00Z">
        <w:r w:rsidR="001D0B19">
          <w:t xml:space="preserve"> </w:t>
        </w:r>
      </w:ins>
      <w:r w:rsidR="00A54ACC">
        <w:fldChar w:fldCharType="begin"/>
      </w:r>
      <w:r w:rsidR="00504E92">
        <w:instrText xml:space="preserve"> ADDIN EN.CITE &lt;EndNote&gt;&lt;Cite&gt;&lt;Author&gt;Bell&lt;/Author&gt;&lt;Year&gt;2010&lt;/Year&gt;&lt;RecNum&gt;0&lt;/RecNum&gt;&lt;IDText&gt;Premature mortality in refractory partial epilepsy: does surgical treatment make a difference?&lt;/IDText&gt;&lt;DisplayText&gt;(16)&lt;/DisplayText&gt;&lt;record&gt;&lt;isbn&gt;0022-3050&lt;/isbn&gt;&lt;titles&gt;&lt;title&gt;Premature mortality in refractory partial epilepsy: does surgical treatment make a difference?&lt;/title&gt;&lt;secondary-title&gt;Journal of Neurology, Neurosurgery &amp;amp; Psychiatry&lt;/secondary-title&gt;&lt;/titles&gt;&lt;pages&gt;716-718&lt;/pages&gt;&lt;number&gt;7&lt;/number&gt;&lt;contributors&gt;&lt;authors&gt;&lt;author&gt;Bell, GS&lt;/author&gt;&lt;author&gt;Sinha, S&lt;/author&gt;&lt;author&gt;De Tisi, J&lt;/author&gt;&lt;author&gt;Stephani, C&lt;/author&gt;&lt;author&gt;Scott, CA&lt;/author&gt;&lt;author&gt;Harkness, WF&lt;/author&gt;&lt;author&gt;McEvoy, AW&lt;/author&gt;&lt;author&gt;Peacock, JL&lt;/author&gt;&lt;author&gt;Walker, MC&lt;/author&gt;&lt;author&gt;Smith, SJ&lt;/author&gt;&lt;/authors&gt;&lt;/contributors&gt;&lt;added-date format="utc"&gt;1502406954&lt;/added-date&gt;&lt;ref-type name="Journal Article"&gt;17&lt;/ref-type&gt;&lt;dates&gt;&lt;year&gt;2010&lt;/year&gt;&lt;/dates&gt;&lt;rec-number&gt;322&lt;/rec-number&gt;&lt;last-updated-date format="utc"&gt;1502406954&lt;/last-updated-date&gt;&lt;volume&gt;81&lt;/volume&gt;&lt;/record&gt;&lt;/Cite&gt;&lt;/EndNote&gt;</w:instrText>
      </w:r>
      <w:r w:rsidR="00A54ACC">
        <w:fldChar w:fldCharType="separate"/>
      </w:r>
      <w:r w:rsidR="00504E92">
        <w:rPr>
          <w:noProof/>
        </w:rPr>
        <w:t>(16)</w:t>
      </w:r>
      <w:r w:rsidR="00A54ACC">
        <w:fldChar w:fldCharType="end"/>
      </w:r>
      <w:r w:rsidR="009A11C9">
        <w:t xml:space="preserve">. </w:t>
      </w:r>
      <w:r w:rsidR="005A0572">
        <w:t xml:space="preserve">Life expectancy itself has also </w:t>
      </w:r>
      <w:r w:rsidR="0070045B">
        <w:t xml:space="preserve">been shown to be on average </w:t>
      </w:r>
      <w:r w:rsidR="00BD45F8">
        <w:t>five</w:t>
      </w:r>
      <w:r w:rsidR="0070045B">
        <w:t xml:space="preserve"> years longer </w:t>
      </w:r>
      <w:r w:rsidR="00A72809">
        <w:t xml:space="preserve">in </w:t>
      </w:r>
      <w:r>
        <w:t>operated drug resistant epilepsy compared</w:t>
      </w:r>
      <w:r w:rsidR="00A72809">
        <w:t xml:space="preserve"> to those </w:t>
      </w:r>
      <w:del w:id="213" w:author="Owen Pickrell" w:date="2019-05-10T19:50:00Z">
        <w:r w:rsidR="00A72809" w:rsidDel="001D0B19">
          <w:delText>who stayed</w:delText>
        </w:r>
      </w:del>
      <w:ins w:id="214" w:author="Owen Pickrell" w:date="2019-05-10T19:50:00Z">
        <w:r w:rsidR="001D0B19">
          <w:t>remaining</w:t>
        </w:r>
      </w:ins>
      <w:r w:rsidR="00A72809">
        <w:t xml:space="preserve"> on medical therapy</w:t>
      </w:r>
      <w:ins w:id="215" w:author="Owen Pickrell" w:date="2019-05-10T19:50:00Z">
        <w:r w:rsidR="001D0B19">
          <w:t xml:space="preserve"> </w:t>
        </w:r>
      </w:ins>
      <w:r w:rsidR="00245877">
        <w:fldChar w:fldCharType="begin"/>
      </w:r>
      <w:r w:rsidR="00504E92">
        <w:instrText xml:space="preserve"> ADDIN EN.CITE &lt;EndNote&gt;&lt;Cite&gt;&lt;Author&gt;Choi&lt;/Author&gt;&lt;Year&gt;2008&lt;/Year&gt;&lt;RecNum&gt;0&lt;/RecNum&gt;&lt;IDText&gt;Epilepsy surgery for pharmacoresistant temporal lobe epilepsy: a decision analysis&lt;/IDText&gt;&lt;DisplayText&gt;(17)&lt;/DisplayText&gt;&lt;record&gt;&lt;isbn&gt;0098-7484&lt;/isbn&gt;&lt;titles&gt;&lt;title&gt;Epilepsy surgery for pharmacoresistant temporal lobe epilepsy: a decision analysis&lt;/title&gt;&lt;secondary-title&gt;Jama&lt;/secondary-title&gt;&lt;/titles&gt;&lt;pages&gt;2497-2505&lt;/pages&gt;&lt;number&gt;21&lt;/number&gt;&lt;contributors&gt;&lt;authors&gt;&lt;author&gt;Choi, Hyunmi&lt;/author&gt;&lt;author&gt;Sell, Randall L&lt;/author&gt;&lt;author&gt;Lenert, Leslie&lt;/author&gt;&lt;author&gt;Muennig, Peter&lt;/author&gt;&lt;author&gt;Goodman, Robert R&lt;/author&gt;&lt;author&gt;Gilliam, Frank G&lt;/author&gt;&lt;author&gt;Wong, John B&lt;/author&gt;&lt;/authors&gt;&lt;/contributors&gt;&lt;added-date format="utc"&gt;1513978938&lt;/added-date&gt;&lt;ref-type name="Journal Article"&gt;17&lt;/ref-type&gt;&lt;dates&gt;&lt;year&gt;2008&lt;/year&gt;&lt;/dates&gt;&lt;rec-number&gt;331&lt;/rec-number&gt;&lt;last-updated-date format="utc"&gt;1513978938&lt;/last-updated-date&gt;&lt;volume&gt;300&lt;/volume&gt;&lt;/record&gt;&lt;/Cite&gt;&lt;/EndNote&gt;</w:instrText>
      </w:r>
      <w:r w:rsidR="00245877">
        <w:fldChar w:fldCharType="separate"/>
      </w:r>
      <w:r w:rsidR="00504E92">
        <w:rPr>
          <w:noProof/>
        </w:rPr>
        <w:t>(17)</w:t>
      </w:r>
      <w:r w:rsidR="00245877">
        <w:fldChar w:fldCharType="end"/>
      </w:r>
      <w:r w:rsidR="00245877">
        <w:t>.</w:t>
      </w:r>
    </w:p>
    <w:p w14:paraId="18D26BDA" w14:textId="77777777" w:rsidR="00BD45F8" w:rsidRDefault="00FA0B7D" w:rsidP="00F94416">
      <w:pPr>
        <w:spacing w:line="480" w:lineRule="auto"/>
      </w:pPr>
      <w:r>
        <w:t>A small number of</w:t>
      </w:r>
      <w:r w:rsidR="0095571F">
        <w:t xml:space="preserve"> studies have looked at epilepsy surgery outcomes beyond </w:t>
      </w:r>
      <w:r w:rsidR="00BD45F8">
        <w:t>five</w:t>
      </w:r>
    </w:p>
    <w:p w14:paraId="6028672A" w14:textId="2279F264" w:rsidR="00191074" w:rsidRDefault="0095571F" w:rsidP="00462444">
      <w:pPr>
        <w:spacing w:line="480" w:lineRule="auto"/>
      </w:pPr>
      <w:r>
        <w:t xml:space="preserve"> </w:t>
      </w:r>
      <w:r w:rsidR="00504E92">
        <w:t>y</w:t>
      </w:r>
      <w:r>
        <w:t>ears</w:t>
      </w:r>
      <w:r w:rsidR="00B417AB">
        <w:t xml:space="preserve"> </w:t>
      </w:r>
      <w:r w:rsidR="00B417AB">
        <w:fldChar w:fldCharType="begin">
          <w:fldData xml:space="preserve">PEVuZE5vdGU+PENpdGU+PEF1dGhvcj5SZWlkPC9BdXRob3I+PFllYXI+MjAwNDwvWWVhcj48SURU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</w:fldData>
        </w:fldChar>
      </w:r>
      <w:r w:rsidR="00916AF5">
        <w:instrText xml:space="preserve"> ADDIN EN.CITE </w:instrText>
      </w:r>
      <w:r w:rsidR="00916AF5">
        <w:fldChar w:fldCharType="begin">
          <w:fldData xml:space="preserve">PEVuZE5vdGU+PENpdGU+PEF1dGhvcj5SZWlkPC9BdXRob3I+PFllYXI+MjAwNDwvWWVhcj48SURU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</w:fldData>
        </w:fldChar>
      </w:r>
      <w:r w:rsidR="00916AF5">
        <w:instrText xml:space="preserve"> ADDIN EN.CITE.DATA </w:instrText>
      </w:r>
      <w:r w:rsidR="00916AF5">
        <w:fldChar w:fldCharType="end"/>
      </w:r>
      <w:r w:rsidR="00B417AB">
        <w:fldChar w:fldCharType="separate"/>
      </w:r>
      <w:r w:rsidR="00916AF5">
        <w:rPr>
          <w:noProof/>
        </w:rPr>
        <w:t>(18</w:t>
      </w:r>
      <w:ins w:id="216" w:author="Owen Pickrell" w:date="2019-05-10T19:50:00Z">
        <w:r w:rsidR="001D0B19">
          <w:rPr>
            <w:noProof/>
          </w:rPr>
          <w:t>–</w:t>
        </w:r>
      </w:ins>
      <w:del w:id="217" w:author="Owen Pickrell" w:date="2019-05-10T19:50:00Z">
        <w:r w:rsidR="00916AF5" w:rsidDel="001D0B19">
          <w:rPr>
            <w:noProof/>
          </w:rPr>
          <w:delText>-</w:delText>
        </w:r>
      </w:del>
      <w:r w:rsidR="00916AF5">
        <w:rPr>
          <w:noProof/>
        </w:rPr>
        <w:t>23)</w:t>
      </w:r>
      <w:r w:rsidR="00B417AB">
        <w:fldChar w:fldCharType="end"/>
      </w:r>
      <w:r w:rsidR="00F25412">
        <w:t xml:space="preserve"> </w:t>
      </w:r>
      <w:r w:rsidR="00504E92">
        <w:t>w</w:t>
      </w:r>
      <w:r w:rsidR="002405A0">
        <w:t xml:space="preserve">ith many others only reporting outcomes at </w:t>
      </w:r>
      <w:del w:id="218" w:author="Owen Pickrell" w:date="2019-05-10T19:51:00Z">
        <w:r w:rsidR="00E066E7" w:rsidDel="00E25319">
          <w:delText>3</w:delText>
        </w:r>
        <w:r w:rsidR="002405A0" w:rsidDel="00E25319">
          <w:delText xml:space="preserve"> </w:delText>
        </w:r>
      </w:del>
      <w:ins w:id="219" w:author="Owen Pickrell" w:date="2019-05-10T19:51:00Z">
        <w:r w:rsidR="00E25319">
          <w:t xml:space="preserve">three </w:t>
        </w:r>
      </w:ins>
      <w:r w:rsidR="002405A0">
        <w:t>years</w:t>
      </w:r>
      <w:r w:rsidR="00E066E7">
        <w:t xml:space="preserve"> or less</w:t>
      </w:r>
      <w:ins w:id="220" w:author="Owen Pickrell" w:date="2019-05-10T19:51:00Z">
        <w:r w:rsidR="00E25319">
          <w:t xml:space="preserve"> </w:t>
        </w:r>
      </w:ins>
      <w:r w:rsidR="000C4A0A">
        <w:fldChar w:fldCharType="begin">
          <w:fldData xml:space="preserve">PEVuZE5vdGU+PENpdGU+PEF1dGhvcj5XaWViZTwvQXV0aG9yPjxZZWFyPjIwMDE8L1llYXI+PElE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</w:fldData>
        </w:fldChar>
      </w:r>
      <w:r w:rsidR="00C1282F">
        <w:instrText xml:space="preserve"> ADDIN EN.CITE </w:instrText>
      </w:r>
      <w:r w:rsidR="00C1282F">
        <w:fldChar w:fldCharType="begin">
          <w:fldData xml:space="preserve">PEVuZE5vdGU+PENpdGU+PEF1dGhvcj5XaWViZTwvQXV0aG9yPjxZZWFyPjIwMDE8L1llYXI+PElE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</w:fldData>
        </w:fldChar>
      </w:r>
      <w:r w:rsidR="00C1282F">
        <w:instrText xml:space="preserve"> ADDIN EN.CITE.DATA </w:instrText>
      </w:r>
      <w:r w:rsidR="00C1282F">
        <w:fldChar w:fldCharType="end"/>
      </w:r>
      <w:r w:rsidR="000C4A0A">
        <w:fldChar w:fldCharType="separate"/>
      </w:r>
      <w:r w:rsidR="00C1282F">
        <w:rPr>
          <w:noProof/>
        </w:rPr>
        <w:t>(9, 10, 13)</w:t>
      </w:r>
      <w:r w:rsidR="000C4A0A">
        <w:fldChar w:fldCharType="end"/>
      </w:r>
      <w:r w:rsidR="00462444">
        <w:t>. An</w:t>
      </w:r>
      <w:r w:rsidR="002405A0">
        <w:t xml:space="preserve"> </w:t>
      </w:r>
      <w:r w:rsidR="00307345">
        <w:t xml:space="preserve">important </w:t>
      </w:r>
      <w:r w:rsidR="002405A0">
        <w:t>outcome</w:t>
      </w:r>
      <w:r w:rsidR="00462444">
        <w:t>, in addition to seizure freedom</w:t>
      </w:r>
      <w:ins w:id="221" w:author="Owen Pickrell" w:date="2019-05-10T19:51:00Z">
        <w:r w:rsidR="00E25319">
          <w:t>,</w:t>
        </w:r>
      </w:ins>
      <w:r w:rsidR="002405A0">
        <w:t xml:space="preserve"> is </w:t>
      </w:r>
      <w:r w:rsidR="006B244D">
        <w:t xml:space="preserve">change </w:t>
      </w:r>
      <w:r w:rsidR="00FA0B7D">
        <w:t>in AED</w:t>
      </w:r>
      <w:r w:rsidR="002405A0">
        <w:t xml:space="preserve"> </w:t>
      </w:r>
      <w:r w:rsidR="00307345">
        <w:t>treatment load post</w:t>
      </w:r>
      <w:r w:rsidR="00F41FD4">
        <w:t>-</w:t>
      </w:r>
      <w:r w:rsidR="00307345">
        <w:t>surgery;</w:t>
      </w:r>
      <w:r w:rsidR="00C50B5C">
        <w:t xml:space="preserve"> one review </w:t>
      </w:r>
      <w:r w:rsidR="00307345">
        <w:t>of</w:t>
      </w:r>
      <w:r w:rsidR="00191074">
        <w:t xml:space="preserve"> </w:t>
      </w:r>
      <w:del w:id="222" w:author="Owen Pickrell" w:date="2019-05-10T19:51:00Z">
        <w:r w:rsidR="00C50B5C" w:rsidDel="00E25319">
          <w:delText xml:space="preserve">published </w:delText>
        </w:r>
      </w:del>
      <w:r w:rsidR="00307345">
        <w:t xml:space="preserve">outcome </w:t>
      </w:r>
      <w:r w:rsidR="00C50B5C">
        <w:t xml:space="preserve">studies with </w:t>
      </w:r>
      <w:r w:rsidR="00191074">
        <w:t xml:space="preserve">more than </w:t>
      </w:r>
      <w:r w:rsidR="007562D4">
        <w:t>five</w:t>
      </w:r>
      <w:r w:rsidR="00611F82">
        <w:t xml:space="preserve"> years </w:t>
      </w:r>
      <w:r w:rsidR="00C50B5C">
        <w:t xml:space="preserve">follow up </w:t>
      </w:r>
      <w:r w:rsidR="00307345">
        <w:t xml:space="preserve">found that </w:t>
      </w:r>
      <w:r w:rsidR="00C50B5C">
        <w:t xml:space="preserve">less than a </w:t>
      </w:r>
      <w:r w:rsidR="00A86A55">
        <w:t xml:space="preserve">quarter </w:t>
      </w:r>
      <w:r w:rsidR="00FA0B7D">
        <w:t xml:space="preserve">of </w:t>
      </w:r>
      <w:del w:id="223" w:author="Owen Pickrell" w:date="2019-05-10T19:51:00Z">
        <w:r w:rsidR="00FA0B7D" w:rsidDel="00E25319">
          <w:delText>these reports</w:delText>
        </w:r>
      </w:del>
      <w:ins w:id="224" w:author="Owen Pickrell" w:date="2019-05-10T19:51:00Z">
        <w:r w:rsidR="00E25319">
          <w:t>studies</w:t>
        </w:r>
      </w:ins>
      <w:r w:rsidR="00FA0B7D">
        <w:t xml:space="preserve"> </w:t>
      </w:r>
      <w:r w:rsidR="00C50B5C">
        <w:t xml:space="preserve">included outcomes on </w:t>
      </w:r>
      <w:r w:rsidR="00B84B90">
        <w:t>AED</w:t>
      </w:r>
      <w:r w:rsidR="00C50B5C">
        <w:t xml:space="preserve"> changes</w:t>
      </w:r>
      <w:r w:rsidR="0080648E">
        <w:t xml:space="preserve"> </w:t>
      </w:r>
      <w:r w:rsidR="005B45E6">
        <w:t xml:space="preserve">and </w:t>
      </w:r>
      <w:del w:id="225" w:author="Owen Pickrell" w:date="2019-05-10T19:51:00Z">
        <w:r w:rsidR="005B45E6" w:rsidDel="00E25319">
          <w:delText xml:space="preserve">the </w:delText>
        </w:r>
      </w:del>
      <w:r w:rsidR="005B45E6">
        <w:t>patient QOL</w:t>
      </w:r>
      <w:r w:rsidR="00C50B5C">
        <w:t xml:space="preserve"> measures</w:t>
      </w:r>
      <w:r w:rsidR="0080648E">
        <w:fldChar w:fldCharType="begin"/>
      </w:r>
      <w:r w:rsidR="007D3781">
        <w:instrText xml:space="preserve"> ADDIN EN.CITE &lt;EndNote&gt;&lt;Cite&gt;&lt;Author&gt;Téllez-Zenteno&lt;/Author&gt;&lt;Year&gt;2005&lt;/Year&gt;&lt;RecNum&gt;0&lt;/RecNum&gt;&lt;IDText&gt;Long-term seizure outcomes following epilepsy surgery: a systematic review and meta-analysis&lt;/IDText&gt;&lt;DisplayText&gt;(21)&lt;/DisplayText&gt;&lt;record&gt;&lt;isbn&gt;1460-2156&lt;/isbn&gt;&lt;titles&gt;&lt;title&gt;Long-term seizure outcomes following epilepsy surgery: a systematic review and meta-analysis&lt;/title&gt;&lt;secondary-title&gt;Brain&lt;/secondary-title&gt;&lt;/titles&gt;&lt;pages&gt;1188-1198&lt;/pages&gt;&lt;number&gt;5&lt;/number&gt;&lt;contributors&gt;&lt;authors&gt;&lt;author&gt;Téllez-Zenteno, José F&lt;/author&gt;&lt;author&gt;Dhar, Raj&lt;/author&gt;&lt;author&gt;Wiebe, Samuel&lt;/author&gt;&lt;/authors&gt;&lt;/contributors&gt;&lt;added-date format="utc"&gt;1514110994&lt;/added-date&gt;&lt;ref-type name="Journal Article"&gt;17&lt;/ref-type&gt;&lt;dates&gt;&lt;year&gt;2005&lt;/year&gt;&lt;/dates&gt;&lt;rec-number&gt;337&lt;/rec-number&gt;&lt;last-updated-date format="utc"&gt;1514110994&lt;/last-updated-date&gt;&lt;volume&gt;128&lt;/volume&gt;&lt;/record&gt;&lt;/Cite&gt;&lt;/EndNote&gt;</w:instrText>
      </w:r>
      <w:r w:rsidR="0080648E">
        <w:fldChar w:fldCharType="separate"/>
      </w:r>
      <w:r w:rsidR="007D3781">
        <w:rPr>
          <w:noProof/>
        </w:rPr>
        <w:t>(21)</w:t>
      </w:r>
      <w:r w:rsidR="0080648E">
        <w:fldChar w:fldCharType="end"/>
      </w:r>
      <w:r w:rsidR="00FF5995">
        <w:t xml:space="preserve">. </w:t>
      </w:r>
    </w:p>
    <w:p w14:paraId="090AAA66" w14:textId="2339FFDC" w:rsidR="00E24830" w:rsidRPr="00727B70" w:rsidRDefault="002E77F9" w:rsidP="00F94416">
      <w:pPr>
        <w:spacing w:line="480" w:lineRule="auto"/>
        <w:rPr>
          <w:b/>
        </w:rPr>
      </w:pPr>
      <w:r>
        <w:lastRenderedPageBreak/>
        <w:t>We therefore set out to</w:t>
      </w:r>
      <w:r w:rsidR="00627E60">
        <w:t xml:space="preserve"> study the </w:t>
      </w:r>
      <w:r w:rsidR="00771D41">
        <w:t>long-term</w:t>
      </w:r>
      <w:r w:rsidR="00BF0E36">
        <w:t xml:space="preserve"> outcomes</w:t>
      </w:r>
      <w:r w:rsidR="0080648E">
        <w:t xml:space="preserve"> </w:t>
      </w:r>
      <w:r>
        <w:t>of epilepsy surgery at</w:t>
      </w:r>
      <w:r w:rsidR="00B763E4">
        <w:t xml:space="preserve"> our</w:t>
      </w:r>
      <w:r w:rsidR="00627E60">
        <w:t xml:space="preserve"> </w:t>
      </w:r>
      <w:commentRangeStart w:id="226"/>
      <w:del w:id="227" w:author="Owen Pickrell" w:date="2019-05-10T19:52:00Z">
        <w:r w:rsidR="00627E60" w:rsidDel="00E25319">
          <w:delText>centre</w:delText>
        </w:r>
      </w:del>
      <w:ins w:id="228" w:author="Owen Pickrell" w:date="2019-05-10T19:52:00Z">
        <w:r w:rsidR="00E25319">
          <w:t>center</w:t>
        </w:r>
        <w:commentRangeEnd w:id="226"/>
        <w:r w:rsidR="00E25319">
          <w:rPr>
            <w:rStyle w:val="CommentReference"/>
            <w:rFonts w:asciiTheme="minorHAnsi" w:hAnsiTheme="minorHAnsi" w:cstheme="minorBidi"/>
          </w:rPr>
          <w:commentReference w:id="226"/>
        </w:r>
      </w:ins>
      <w:r w:rsidR="00627E60">
        <w:t xml:space="preserve">, </w:t>
      </w:r>
      <w:r w:rsidR="00B763E4">
        <w:t>that serves a relatively stable population in South Wales, UK</w:t>
      </w:r>
      <w:r>
        <w:t>. We</w:t>
      </w:r>
      <w:r w:rsidR="00B763E4">
        <w:t xml:space="preserve"> </w:t>
      </w:r>
      <w:r w:rsidR="00627E60">
        <w:t>focus</w:t>
      </w:r>
      <w:r w:rsidR="00DE1832">
        <w:t>ed</w:t>
      </w:r>
      <w:r w:rsidR="00627E60">
        <w:t xml:space="preserve"> on </w:t>
      </w:r>
      <w:r w:rsidR="0044197D">
        <w:t xml:space="preserve">seizure </w:t>
      </w:r>
      <w:r w:rsidR="0044197D" w:rsidRPr="00727B70">
        <w:t xml:space="preserve">outcome measures, </w:t>
      </w:r>
      <w:r w:rsidR="0080648E" w:rsidRPr="00727B70">
        <w:t>quality of life</w:t>
      </w:r>
      <w:r w:rsidRPr="00727B70">
        <w:t xml:space="preserve">, </w:t>
      </w:r>
      <w:r w:rsidR="0044197D" w:rsidRPr="00727B70">
        <w:t xml:space="preserve">AED use and hospital admissions rates. </w:t>
      </w:r>
    </w:p>
    <w:p w14:paraId="7937D35B" w14:textId="77777777" w:rsidR="00161977" w:rsidRPr="00727B70" w:rsidRDefault="00161977" w:rsidP="00F94416">
      <w:pPr>
        <w:spacing w:line="480" w:lineRule="auto"/>
        <w:rPr>
          <w:b/>
        </w:rPr>
      </w:pPr>
    </w:p>
    <w:p w14:paraId="6DB4551F" w14:textId="2DBFEDA1" w:rsidR="0032337C" w:rsidRPr="00727B70" w:rsidRDefault="00AC6EF2" w:rsidP="00F94416">
      <w:pPr>
        <w:spacing w:line="480" w:lineRule="auto"/>
        <w:rPr>
          <w:b/>
        </w:rPr>
      </w:pPr>
      <w:r>
        <w:rPr>
          <w:b/>
        </w:rPr>
        <w:t xml:space="preserve">2.1 </w:t>
      </w:r>
      <w:r w:rsidR="0044197D" w:rsidRPr="00727B70">
        <w:rPr>
          <w:b/>
        </w:rPr>
        <w:t>M</w:t>
      </w:r>
      <w:r w:rsidR="0032337C" w:rsidRPr="00727B70">
        <w:rPr>
          <w:b/>
        </w:rPr>
        <w:t>ethods</w:t>
      </w:r>
    </w:p>
    <w:p w14:paraId="7A6585DF" w14:textId="29285511" w:rsidR="00C73C44" w:rsidRDefault="0075628A" w:rsidP="002E7DF3">
      <w:pPr>
        <w:spacing w:line="480" w:lineRule="auto"/>
      </w:pPr>
      <w:r w:rsidRPr="00BA68E4">
        <w:t>Approval for the study was given by the hospital Continuous Service Improvement Office</w:t>
      </w:r>
      <w:r>
        <w:t>, Cardiff and Vale University Health Board, Wales, UK</w:t>
      </w:r>
      <w:r w:rsidRPr="00BA68E4">
        <w:t>.</w:t>
      </w:r>
      <w:r w:rsidR="00CA1159">
        <w:t xml:space="preserve"> </w:t>
      </w:r>
      <w:r w:rsidR="00FC2DA3">
        <w:t xml:space="preserve">We </w:t>
      </w:r>
      <w:r w:rsidR="0044197D">
        <w:t xml:space="preserve">identified 84 patients from the epilepsy unit </w:t>
      </w:r>
      <w:r w:rsidR="00E93251">
        <w:t>d</w:t>
      </w:r>
      <w:r w:rsidR="00BA68E4" w:rsidRPr="00BA68E4">
        <w:t>epartmental database</w:t>
      </w:r>
      <w:r w:rsidR="00FC2DA3">
        <w:t xml:space="preserve"> </w:t>
      </w:r>
      <w:r w:rsidR="0044197D">
        <w:t xml:space="preserve">who had undergone </w:t>
      </w:r>
      <w:proofErr w:type="spellStart"/>
      <w:r w:rsidR="0044197D">
        <w:t>resective</w:t>
      </w:r>
      <w:proofErr w:type="spellEnd"/>
      <w:r w:rsidR="0044197D">
        <w:t xml:space="preserve"> epilepsy surgery </w:t>
      </w:r>
      <w:ins w:id="229" w:author="Owen Pickrell" w:date="2019-05-10T19:52:00Z">
        <w:r w:rsidR="00E25319">
          <w:t xml:space="preserve">between </w:t>
        </w:r>
      </w:ins>
      <w:r w:rsidR="00BA68E4" w:rsidRPr="00BA68E4">
        <w:t>1995</w:t>
      </w:r>
      <w:ins w:id="230" w:author="Owen Pickrell" w:date="2019-05-10T19:52:00Z">
        <w:r w:rsidR="00E25319">
          <w:t xml:space="preserve"> and </w:t>
        </w:r>
      </w:ins>
      <w:del w:id="231" w:author="Owen Pickrell" w:date="2019-05-10T19:52:00Z">
        <w:r w:rsidR="00BA68E4" w:rsidRPr="00BA68E4" w:rsidDel="00E25319">
          <w:delText>–</w:delText>
        </w:r>
      </w:del>
      <w:r w:rsidR="00BA68E4" w:rsidRPr="00BA68E4">
        <w:t>2015</w:t>
      </w:r>
      <w:ins w:id="232" w:author="Owen Pickrell" w:date="2019-05-10T19:52:00Z">
        <w:r w:rsidR="00E25319">
          <w:t>.</w:t>
        </w:r>
      </w:ins>
      <w:del w:id="233" w:author="Owen Pickrell" w:date="2019-05-10T19:52:00Z">
        <w:r w:rsidR="0044197D" w:rsidDel="00E25319">
          <w:delText>,</w:delText>
        </w:r>
      </w:del>
      <w:r w:rsidR="0044197D">
        <w:t xml:space="preserve"> </w:t>
      </w:r>
      <w:ins w:id="234" w:author="Owen Pickrell" w:date="2019-05-10T19:52:00Z">
        <w:r w:rsidR="00E25319">
          <w:t>P</w:t>
        </w:r>
      </w:ins>
      <w:del w:id="235" w:author="Owen Pickrell" w:date="2019-05-10T19:52:00Z">
        <w:r w:rsidR="0044197D" w:rsidDel="00E25319">
          <w:delText>p</w:delText>
        </w:r>
      </w:del>
      <w:r w:rsidR="0044197D">
        <w:t xml:space="preserve">atients were </w:t>
      </w:r>
      <w:del w:id="236" w:author="Owen Pickrell" w:date="2019-05-10T19:52:00Z">
        <w:r w:rsidR="0044197D" w:rsidDel="00E25319">
          <w:delText>not included</w:delText>
        </w:r>
      </w:del>
      <w:ins w:id="237" w:author="Owen Pickrell" w:date="2019-05-10T19:52:00Z">
        <w:r w:rsidR="00E25319">
          <w:t>excluded</w:t>
        </w:r>
      </w:ins>
      <w:r w:rsidR="0044197D">
        <w:t xml:space="preserve"> </w:t>
      </w:r>
      <w:del w:id="238" w:author="Owen Pickrell" w:date="2019-05-10T19:52:00Z">
        <w:r w:rsidR="0044197D" w:rsidDel="00E25319">
          <w:delText xml:space="preserve">where </w:delText>
        </w:r>
      </w:del>
      <w:ins w:id="239" w:author="Owen Pickrell" w:date="2019-05-10T19:52:00Z">
        <w:r w:rsidR="00E25319">
          <w:t xml:space="preserve">when </w:t>
        </w:r>
      </w:ins>
      <w:r w:rsidR="0044197D">
        <w:t xml:space="preserve">the primary aim of surgery was </w:t>
      </w:r>
      <w:commentRangeStart w:id="240"/>
      <w:del w:id="241" w:author="Owen Pickrell" w:date="2019-05-10T19:53:00Z">
        <w:r w:rsidR="0044197D" w:rsidDel="00E25319">
          <w:delText>tumour</w:delText>
        </w:r>
      </w:del>
      <w:ins w:id="242" w:author="Owen Pickrell" w:date="2019-05-10T19:53:00Z">
        <w:r w:rsidR="00E25319">
          <w:t>tumor</w:t>
        </w:r>
      </w:ins>
      <w:r w:rsidR="0044197D">
        <w:t xml:space="preserve"> </w:t>
      </w:r>
      <w:commentRangeEnd w:id="240"/>
      <w:r w:rsidR="00E25319">
        <w:rPr>
          <w:rStyle w:val="CommentReference"/>
          <w:rFonts w:asciiTheme="minorHAnsi" w:hAnsiTheme="minorHAnsi" w:cstheme="minorBidi"/>
        </w:rPr>
        <w:commentReference w:id="240"/>
      </w:r>
      <w:r w:rsidR="0044197D">
        <w:t>resection or those undergoing</w:t>
      </w:r>
      <w:r w:rsidR="00175FA6">
        <w:t xml:space="preserve"> </w:t>
      </w:r>
      <w:proofErr w:type="spellStart"/>
      <w:ins w:id="243" w:author="Owen Pickrell" w:date="2019-05-10T19:54:00Z">
        <w:r w:rsidR="00E25319">
          <w:t>vagus</w:t>
        </w:r>
        <w:proofErr w:type="spellEnd"/>
        <w:r w:rsidR="00E25319">
          <w:t xml:space="preserve"> nerve </w:t>
        </w:r>
        <w:proofErr w:type="spellStart"/>
        <w:r w:rsidR="00E25319">
          <w:t>stilumator</w:t>
        </w:r>
        <w:proofErr w:type="spellEnd"/>
        <w:r w:rsidR="00E25319">
          <w:t xml:space="preserve"> (</w:t>
        </w:r>
      </w:ins>
      <w:r w:rsidR="0044197D">
        <w:t>VNS</w:t>
      </w:r>
      <w:ins w:id="244" w:author="Owen Pickrell" w:date="2019-05-10T19:54:00Z">
        <w:r w:rsidR="00E25319">
          <w:t>)</w:t>
        </w:r>
      </w:ins>
      <w:r w:rsidR="0044197D">
        <w:t xml:space="preserve"> implantation</w:t>
      </w:r>
      <w:r w:rsidR="00BA68E4" w:rsidRPr="00BA68E4">
        <w:t xml:space="preserve">. </w:t>
      </w:r>
      <w:r w:rsidR="00CA1159">
        <w:t xml:space="preserve">We obtained information </w:t>
      </w:r>
      <w:r w:rsidR="00845B47">
        <w:t>for</w:t>
      </w:r>
      <w:r w:rsidR="00CA1159">
        <w:t xml:space="preserve"> </w:t>
      </w:r>
      <w:r w:rsidR="00BA68E4" w:rsidRPr="00BA68E4">
        <w:t xml:space="preserve">84 patients by </w:t>
      </w:r>
      <w:r w:rsidR="00014C78" w:rsidRPr="00BA68E4">
        <w:t xml:space="preserve">reviewing </w:t>
      </w:r>
      <w:r w:rsidR="00014C78">
        <w:t>paper</w:t>
      </w:r>
      <w:r w:rsidR="007408E3">
        <w:t xml:space="preserve"> </w:t>
      </w:r>
      <w:r w:rsidR="00BA68E4" w:rsidRPr="00BA68E4">
        <w:t xml:space="preserve">case notes and </w:t>
      </w:r>
      <w:r w:rsidR="002E77F9">
        <w:t>the hospital</w:t>
      </w:r>
      <w:r w:rsidR="00845B47">
        <w:t>’</w:t>
      </w:r>
      <w:r w:rsidR="002E77F9">
        <w:t>s</w:t>
      </w:r>
      <w:r w:rsidR="00014C78">
        <w:t xml:space="preserve"> online</w:t>
      </w:r>
      <w:r w:rsidR="00B362E8">
        <w:t xml:space="preserve"> clinical </w:t>
      </w:r>
      <w:r w:rsidR="005C09A8">
        <w:t xml:space="preserve">records </w:t>
      </w:r>
      <w:r w:rsidR="00B362E8">
        <w:t>portal</w:t>
      </w:r>
      <w:r w:rsidR="005B5787">
        <w:t xml:space="preserve"> </w:t>
      </w:r>
      <w:r w:rsidR="00845B47">
        <w:t>[</w:t>
      </w:r>
      <w:r w:rsidR="005B5787">
        <w:t xml:space="preserve">electronic front end </w:t>
      </w:r>
      <w:r w:rsidR="00845B47">
        <w:t xml:space="preserve">for </w:t>
      </w:r>
      <w:r w:rsidR="005B5787">
        <w:t>clinical investigations, attendances and letters</w:t>
      </w:r>
      <w:r w:rsidR="00164DE4">
        <w:t xml:space="preserve"> (from 2008)</w:t>
      </w:r>
      <w:r w:rsidR="00845B47">
        <w:t>]</w:t>
      </w:r>
      <w:r w:rsidR="00757373">
        <w:t xml:space="preserve">. </w:t>
      </w:r>
      <w:r w:rsidR="00807975">
        <w:t xml:space="preserve">We </w:t>
      </w:r>
      <w:r w:rsidR="00807975" w:rsidRPr="00025A8D">
        <w:t>determine</w:t>
      </w:r>
      <w:r w:rsidR="00807975">
        <w:t>d</w:t>
      </w:r>
      <w:r w:rsidR="00807975" w:rsidRPr="00024BEF">
        <w:t xml:space="preserve"> changes in seizure frequency and character, </w:t>
      </w:r>
      <w:r w:rsidR="00807975">
        <w:t>time to surgery from initial diagnosis</w:t>
      </w:r>
      <w:r w:rsidR="00B94B2E">
        <w:t xml:space="preserve">, changes in </w:t>
      </w:r>
      <w:r w:rsidR="006436C8">
        <w:t xml:space="preserve">epilepsy drugs and </w:t>
      </w:r>
      <w:r w:rsidR="00807975">
        <w:t xml:space="preserve">any </w:t>
      </w:r>
      <w:r w:rsidR="00B94B2E">
        <w:t xml:space="preserve">record of </w:t>
      </w:r>
      <w:r w:rsidR="00807975">
        <w:t>adverse</w:t>
      </w:r>
      <w:r w:rsidR="00E4229F">
        <w:t xml:space="preserve"> surgical events or </w:t>
      </w:r>
      <w:r w:rsidR="00807975">
        <w:t>psychiatric</w:t>
      </w:r>
      <w:r w:rsidR="00390210">
        <w:t>, cognitive</w:t>
      </w:r>
      <w:r w:rsidR="00B92C81">
        <w:t xml:space="preserve"> and </w:t>
      </w:r>
      <w:r w:rsidR="00390210">
        <w:t>visual</w:t>
      </w:r>
      <w:r w:rsidR="009D2A54">
        <w:t xml:space="preserve"> problems</w:t>
      </w:r>
      <w:r w:rsidR="00B92C81">
        <w:t xml:space="preserve"> (</w:t>
      </w:r>
      <w:r w:rsidR="00845B47">
        <w:t>p</w:t>
      </w:r>
      <w:r w:rsidR="00B92C81">
        <w:t>re</w:t>
      </w:r>
      <w:r w:rsidR="00845B47">
        <w:t>-</w:t>
      </w:r>
      <w:r w:rsidR="00B92C81">
        <w:t>surgical baselines were noted)</w:t>
      </w:r>
      <w:r w:rsidR="00807975">
        <w:t xml:space="preserve">. </w:t>
      </w:r>
      <w:r w:rsidR="00CA1159">
        <w:t xml:space="preserve"> We used </w:t>
      </w:r>
      <w:r w:rsidR="008E248E">
        <w:t>Engel classification to determine seizure outcome</w:t>
      </w:r>
      <w:r w:rsidR="006450E2">
        <w:t xml:space="preserve"> a</w:t>
      </w:r>
      <w:r w:rsidR="00807975">
        <w:t xml:space="preserve">t </w:t>
      </w:r>
      <w:ins w:id="245" w:author="Owen Pickrell" w:date="2019-05-10T19:56:00Z">
        <w:r w:rsidR="00E25319">
          <w:t xml:space="preserve">the </w:t>
        </w:r>
      </w:ins>
      <w:r w:rsidR="00807975">
        <w:t>most recent out-</w:t>
      </w:r>
      <w:r w:rsidR="006450E2">
        <w:t>patient appointment</w:t>
      </w:r>
      <w:r w:rsidR="00845B47">
        <w:t xml:space="preserve">, </w:t>
      </w:r>
      <w:r w:rsidR="008E248E">
        <w:t xml:space="preserve">where </w:t>
      </w:r>
      <w:r w:rsidR="00631633">
        <w:t>one</w:t>
      </w:r>
      <w:r w:rsidR="008E248E">
        <w:t xml:space="preserve"> is the best outcome and </w:t>
      </w:r>
      <w:r w:rsidR="00631633">
        <w:t>four</w:t>
      </w:r>
      <w:r w:rsidR="008E248E">
        <w:t xml:space="preserve"> the worst</w:t>
      </w:r>
      <w:r w:rsidR="00845B47">
        <w:t>,</w:t>
      </w:r>
      <w:r w:rsidR="008E248E">
        <w:t xml:space="preserve"> with subcategories for each class</w:t>
      </w:r>
      <w:r w:rsidR="001E5F28">
        <w:t xml:space="preserve"> </w:t>
      </w:r>
      <w:r w:rsidR="001E5F28" w:rsidRPr="003B1D73">
        <w:rPr>
          <w:highlight w:val="yellow"/>
        </w:rPr>
        <w:t>(appendix 1</w:t>
      </w:r>
      <w:r w:rsidR="005C09A8">
        <w:rPr>
          <w:highlight w:val="yellow"/>
        </w:rPr>
        <w:t xml:space="preserve"> – supplementary materials</w:t>
      </w:r>
      <w:r w:rsidR="001E5F28" w:rsidRPr="003B1D73">
        <w:rPr>
          <w:highlight w:val="yellow"/>
        </w:rPr>
        <w:t>)</w:t>
      </w:r>
      <w:r w:rsidR="008E248E" w:rsidRPr="003B1D73">
        <w:rPr>
          <w:highlight w:val="yellow"/>
        </w:rPr>
        <w:t>.</w:t>
      </w:r>
      <w:r w:rsidR="00F203C1" w:rsidRPr="00F203C1">
        <w:t xml:space="preserve"> </w:t>
      </w:r>
      <w:r>
        <w:t xml:space="preserve">A </w:t>
      </w:r>
      <w:r w:rsidRPr="00BA68E4">
        <w:t>questionnair</w:t>
      </w:r>
      <w:r w:rsidR="002E77F9">
        <w:t>e was developed</w:t>
      </w:r>
      <w:r>
        <w:t xml:space="preserve"> to </w:t>
      </w:r>
      <w:r w:rsidR="002E77F9">
        <w:t xml:space="preserve">identify the </w:t>
      </w:r>
      <w:r>
        <w:t xml:space="preserve">patient’s </w:t>
      </w:r>
      <w:r w:rsidR="00387923">
        <w:t>current</w:t>
      </w:r>
      <w:r w:rsidR="002E77F9">
        <w:t xml:space="preserve"> perspective on having </w:t>
      </w:r>
      <w:r w:rsidR="00845B47">
        <w:t>experienced</w:t>
      </w:r>
      <w:r w:rsidR="002E77F9">
        <w:t xml:space="preserve"> epilepsy surgery</w:t>
      </w:r>
      <w:r w:rsidR="004B22E5">
        <w:t xml:space="preserve"> including their </w:t>
      </w:r>
      <w:r w:rsidR="002E7DF3">
        <w:t>report</w:t>
      </w:r>
      <w:r w:rsidR="004B22E5">
        <w:t xml:space="preserve"> of seizure frequency</w:t>
      </w:r>
      <w:r w:rsidR="00E941B6">
        <w:t xml:space="preserve"> (</w:t>
      </w:r>
      <w:r w:rsidR="004B22E5">
        <w:t>daily, weekly, monthly, yearly and none in the past year</w:t>
      </w:r>
      <w:r w:rsidR="00E941B6">
        <w:t>)</w:t>
      </w:r>
      <w:r w:rsidR="00C73C44">
        <w:t>, employment and driving status</w:t>
      </w:r>
      <w:r w:rsidR="004B22E5">
        <w:t xml:space="preserve"> </w:t>
      </w:r>
      <w:r w:rsidR="002E77F9" w:rsidRPr="003B1D73">
        <w:rPr>
          <w:highlight w:val="yellow"/>
        </w:rPr>
        <w:t xml:space="preserve">(appendix </w:t>
      </w:r>
      <w:r w:rsidR="001E5F28">
        <w:rPr>
          <w:highlight w:val="yellow"/>
        </w:rPr>
        <w:t>2</w:t>
      </w:r>
      <w:r w:rsidR="005C09A8">
        <w:rPr>
          <w:highlight w:val="yellow"/>
        </w:rPr>
        <w:t xml:space="preserve"> – supplementary materials</w:t>
      </w:r>
      <w:r w:rsidR="00E941B6">
        <w:rPr>
          <w:highlight w:val="yellow"/>
        </w:rPr>
        <w:t>).</w:t>
      </w:r>
      <w:r w:rsidR="002E77F9">
        <w:t xml:space="preserve"> </w:t>
      </w:r>
      <w:r w:rsidR="002E7DF3">
        <w:t xml:space="preserve">We also included the </w:t>
      </w:r>
      <w:r>
        <w:t xml:space="preserve">QOLIE-31-P </w:t>
      </w:r>
      <w:r w:rsidR="00845B47">
        <w:t xml:space="preserve">which was </w:t>
      </w:r>
      <w:r>
        <w:t xml:space="preserve">originally developed by Crammer </w:t>
      </w:r>
      <w:r w:rsidR="00845B47">
        <w:t xml:space="preserve">to specifically assess </w:t>
      </w:r>
      <w:r>
        <w:t xml:space="preserve">the </w:t>
      </w:r>
      <w:del w:id="246" w:author="Owen Pickrell" w:date="2019-05-10T19:57:00Z">
        <w:r w:rsidDel="00E25319">
          <w:delText xml:space="preserve">QOL </w:delText>
        </w:r>
      </w:del>
      <w:ins w:id="247" w:author="Owen Pickrell" w:date="2019-05-10T19:57:00Z">
        <w:r w:rsidR="00E25319">
          <w:t xml:space="preserve">quality of life </w:t>
        </w:r>
      </w:ins>
      <w:r>
        <w:t xml:space="preserve">of </w:t>
      </w:r>
      <w:r w:rsidR="00845B47">
        <w:t>people with epilepsy</w:t>
      </w:r>
      <w:r w:rsidR="00B87D0C">
        <w:t xml:space="preserve"> </w:t>
      </w:r>
      <w:r>
        <w:fldChar w:fldCharType="begin"/>
      </w:r>
      <w:r w:rsidR="00916AF5">
        <w:instrText xml:space="preserve"> ADDIN EN.CITE &lt;EndNote&gt;&lt;Cite&gt;&lt;Author&gt;Cramer&lt;/Author&gt;&lt;Year&gt;2003&lt;/Year&gt;&lt;RecNum&gt;0&lt;/RecNum&gt;&lt;IDText&gt;Maintenance of improvement in health-related quality of life during long-term treatment with levetiracetam&lt;/IDText&gt;&lt;DisplayText&gt;(24)&lt;/DisplayText&gt;&lt;record&gt;&lt;isbn&gt;1525-5050&lt;/isbn&gt;&lt;titles&gt;&lt;title&gt;Maintenance of improvement in health-related quality of life during long-term treatment with levetiracetam&lt;/title&gt;&lt;secondary-title&gt;Epilepsy &amp;amp; Behavior&lt;/secondary-title&gt;&lt;/titles&gt;&lt;pages&gt;118-123&lt;/pages&gt;&lt;number&gt;2&lt;/number&gt;&lt;contributors&gt;&lt;authors&gt;&lt;author&gt;Cramer, Joyce A&lt;/author&gt;&lt;author&gt;Van Hammée, Geneviève&lt;/author&gt;&lt;author&gt;N132 Study Group&lt;/author&gt;&lt;/authors&gt;&lt;/contributors&gt;&lt;added-date format="utc"&gt;1498900275&lt;/added-date&gt;&lt;ref-type name="Journal Article"&gt;17&lt;/ref-type&gt;&lt;dates&gt;&lt;year&gt;2003&lt;/year&gt;&lt;/dates&gt;&lt;rec-number&gt;312&lt;/rec-number&gt;&lt;last-updated-date format="utc"&gt;1498900275&lt;/last-updated-date&gt;&lt;volume&gt;4&lt;/volume&gt;&lt;/record&gt;&lt;/Cite&gt;&lt;/EndNote&gt;</w:instrText>
      </w:r>
      <w:r>
        <w:fldChar w:fldCharType="separate"/>
      </w:r>
      <w:r w:rsidR="00916AF5">
        <w:rPr>
          <w:noProof/>
        </w:rPr>
        <w:t>(24)</w:t>
      </w:r>
      <w:r>
        <w:fldChar w:fldCharType="end"/>
      </w:r>
      <w:r>
        <w:t xml:space="preserve">. The </w:t>
      </w:r>
      <w:del w:id="248" w:author="Owen Pickrell" w:date="2019-05-10T19:57:00Z">
        <w:r w:rsidDel="00E25319">
          <w:delText xml:space="preserve">scale </w:delText>
        </w:r>
      </w:del>
      <w:ins w:id="249" w:author="Owen Pickrell" w:date="2019-05-10T19:57:00Z">
        <w:r w:rsidR="00E25319">
          <w:t xml:space="preserve">QOLIE-31-P </w:t>
        </w:r>
      </w:ins>
      <w:r>
        <w:t xml:space="preserve">takes into account the patients’ perception </w:t>
      </w:r>
      <w:proofErr w:type="gramStart"/>
      <w:r>
        <w:t>of</w:t>
      </w:r>
      <w:r w:rsidR="00845B47">
        <w:t>:</w:t>
      </w:r>
      <w:proofErr w:type="gramEnd"/>
      <w:r>
        <w:t xml:space="preserve"> levels of energy, emotional toll, daily activities, mental activity, medication effects, seizure </w:t>
      </w:r>
      <w:r w:rsidR="00DB367F">
        <w:t xml:space="preserve">attitudes and their feelings on quality of life </w:t>
      </w:r>
      <w:r>
        <w:t>overall</w:t>
      </w:r>
      <w:r w:rsidR="002E77F9">
        <w:t xml:space="preserve"> (appendix </w:t>
      </w:r>
      <w:r w:rsidR="00C73C44">
        <w:t>3</w:t>
      </w:r>
      <w:r w:rsidR="005C09A8">
        <w:t xml:space="preserve"> </w:t>
      </w:r>
      <w:r w:rsidR="005C09A8">
        <w:rPr>
          <w:highlight w:val="yellow"/>
        </w:rPr>
        <w:t>– supplementary materials</w:t>
      </w:r>
      <w:r w:rsidR="00DB367F">
        <w:t>)</w:t>
      </w:r>
      <w:r>
        <w:t xml:space="preserve">. </w:t>
      </w:r>
      <w:r w:rsidRPr="0075628A">
        <w:t xml:space="preserve"> </w:t>
      </w:r>
      <w:r>
        <w:t xml:space="preserve">Responses to the QOLIE-31-P </w:t>
      </w:r>
      <w:r>
        <w:lastRenderedPageBreak/>
        <w:t>were scored</w:t>
      </w:r>
      <w:r w:rsidR="009D1A61">
        <w:t xml:space="preserve"> according to </w:t>
      </w:r>
      <w:r w:rsidR="00DB367F">
        <w:t xml:space="preserve">standard </w:t>
      </w:r>
      <w:r w:rsidR="00CD27C9">
        <w:t>instructions</w:t>
      </w:r>
      <w:r w:rsidR="005C09A8">
        <w:t xml:space="preserve"> </w:t>
      </w:r>
      <w:r>
        <w:t>giv</w:t>
      </w:r>
      <w:r w:rsidR="00845B47">
        <w:t>ing</w:t>
      </w:r>
      <w:r>
        <w:t xml:space="preserve"> an overall score for each patient ranging from 1</w:t>
      </w:r>
      <w:r w:rsidR="00845B47">
        <w:t>–</w:t>
      </w:r>
      <w:r>
        <w:t>100 (100 being the best QOL)</w:t>
      </w:r>
      <w:r w:rsidR="00CD27C9">
        <w:t xml:space="preserve"> </w:t>
      </w:r>
      <w:r w:rsidR="00DC7CCA">
        <w:fldChar w:fldCharType="begin"/>
      </w:r>
      <w:r w:rsidR="00DC7CCA">
        <w:instrText xml:space="preserve"> ADDIN EN.CITE &lt;EndNote&gt;&lt;Cite&gt;&lt;Author&gt;Cramer&lt;/Author&gt;&lt;Year&gt;2003&lt;/Year&gt;&lt;IDText&gt;Maintenance of improvement in health-related quality of life during long-term treatment with levetiracetam&lt;/IDText&gt;&lt;DisplayText&gt;(24)&lt;/DisplayText&gt;&lt;record&gt;&lt;isbn&gt;1525-5050&lt;/isbn&gt;&lt;titles&gt;&lt;title&gt;Maintenance of improvement in health-related quality of life during long-term treatment with levetiracetam&lt;/title&gt;&lt;secondary-title&gt;Epilepsy &amp;amp; Behavior&lt;/secondary-title&gt;&lt;/titles&gt;&lt;pages&gt;118-123&lt;/pages&gt;&lt;number&gt;2&lt;/number&gt;&lt;contributors&gt;&lt;authors&gt;&lt;author&gt;Cramer, Joyce A&lt;/author&gt;&lt;author&gt;Van Hammée, Geneviève&lt;/author&gt;&lt;author&gt;N132 Study Group&lt;/author&gt;&lt;/authors&gt;&lt;/contributors&gt;&lt;added-date format="utc"&gt;1498914675&lt;/added-date&gt;&lt;ref-type name="Journal Article"&gt;17&lt;/ref-type&gt;&lt;dates&gt;&lt;year&gt;2003&lt;/year&gt;&lt;/dates&gt;&lt;rec-number&gt;312&lt;/rec-number&gt;&lt;last-updated-date format="utc"&gt;1498914675&lt;/last-updated-date&gt;&lt;volume&gt;4&lt;/volume&gt;&lt;/record&gt;&lt;/Cite&gt;&lt;/EndNote&gt;</w:instrText>
      </w:r>
      <w:r w:rsidR="00DC7CCA">
        <w:fldChar w:fldCharType="separate"/>
      </w:r>
      <w:r w:rsidR="00DC7CCA">
        <w:rPr>
          <w:noProof/>
        </w:rPr>
        <w:t>(24)</w:t>
      </w:r>
      <w:r w:rsidR="00DC7CCA">
        <w:fldChar w:fldCharType="end"/>
      </w:r>
      <w:r w:rsidR="00845B47">
        <w:t>.</w:t>
      </w:r>
      <w:r w:rsidR="00DB367F">
        <w:t xml:space="preserve"> </w:t>
      </w:r>
    </w:p>
    <w:p w14:paraId="40154CB3" w14:textId="0AAA7CAE" w:rsidR="007A148B" w:rsidRDefault="007A148B" w:rsidP="002E7DF3">
      <w:pPr>
        <w:spacing w:line="480" w:lineRule="auto"/>
      </w:pPr>
    </w:p>
    <w:p w14:paraId="0C2C542F" w14:textId="4B7BFC05" w:rsidR="008E248E" w:rsidRDefault="0001494E" w:rsidP="002E7DF3">
      <w:pPr>
        <w:spacing w:line="480" w:lineRule="auto"/>
      </w:pPr>
      <w:r>
        <w:t>Given the large number</w:t>
      </w:r>
      <w:r w:rsidR="00845B47">
        <w:t xml:space="preserve">, </w:t>
      </w:r>
      <w:r>
        <w:t xml:space="preserve">type </w:t>
      </w:r>
      <w:r w:rsidR="00845B47">
        <w:t xml:space="preserve">and doses </w:t>
      </w:r>
      <w:r>
        <w:t xml:space="preserve">of </w:t>
      </w:r>
      <w:r w:rsidR="0056730D">
        <w:t>AEDs</w:t>
      </w:r>
      <w:r>
        <w:t xml:space="preserve"> </w:t>
      </w:r>
      <w:r w:rsidR="0056730D">
        <w:t>to be assessed at different time points</w:t>
      </w:r>
      <w:r>
        <w:t xml:space="preserve"> over</w:t>
      </w:r>
      <w:r w:rsidR="00DB367F">
        <w:t xml:space="preserve"> a period of up to 20</w:t>
      </w:r>
      <w:r w:rsidR="007B16E8">
        <w:t xml:space="preserve"> </w:t>
      </w:r>
      <w:r w:rsidR="009D1A61">
        <w:t>years</w:t>
      </w:r>
      <w:r w:rsidR="007B16E8">
        <w:t>,</w:t>
      </w:r>
      <w:r w:rsidR="009D1A61">
        <w:t xml:space="preserve"> comparison over time can be</w:t>
      </w:r>
      <w:r w:rsidR="00681718">
        <w:t xml:space="preserve"> difficult.</w:t>
      </w:r>
      <w:r w:rsidR="003274DF">
        <w:t xml:space="preserve"> We </w:t>
      </w:r>
      <w:r w:rsidR="005C09A8">
        <w:t xml:space="preserve">therefore </w:t>
      </w:r>
      <w:r w:rsidR="003274DF">
        <w:t xml:space="preserve">developed a system to </w:t>
      </w:r>
      <w:r w:rsidR="007B16E8">
        <w:t xml:space="preserve">calculate a drug load or burden with respect to the maximum recommended daily dose, as well as recording the total number of AEDs. </w:t>
      </w:r>
      <w:r w:rsidR="00DB367F">
        <w:t>For each AED</w:t>
      </w:r>
      <w:r w:rsidR="007B16E8">
        <w:t xml:space="preserve">, </w:t>
      </w:r>
      <w:r w:rsidR="00B04981">
        <w:t xml:space="preserve">we calculated a </w:t>
      </w:r>
      <w:r w:rsidR="00DB367F">
        <w:t>ratio</w:t>
      </w:r>
      <w:r w:rsidR="00B04981">
        <w:t xml:space="preserve"> </w:t>
      </w:r>
      <w:r w:rsidR="00DB367F">
        <w:t xml:space="preserve">of </w:t>
      </w:r>
      <w:r w:rsidR="007B16E8">
        <w:t xml:space="preserve">total </w:t>
      </w:r>
      <w:r w:rsidR="00DB367F">
        <w:t xml:space="preserve">daily dose taken </w:t>
      </w:r>
      <w:r w:rsidR="008E248E">
        <w:t xml:space="preserve">compared </w:t>
      </w:r>
      <w:r w:rsidR="00DB367F">
        <w:t xml:space="preserve">to </w:t>
      </w:r>
      <w:r w:rsidR="007B16E8">
        <w:t xml:space="preserve">the </w:t>
      </w:r>
      <w:r w:rsidR="00DB367F">
        <w:t xml:space="preserve">maximum recommended daily dose </w:t>
      </w:r>
      <w:r w:rsidR="007B16E8">
        <w:t>[</w:t>
      </w:r>
      <w:r w:rsidR="00DB367F">
        <w:t>from</w:t>
      </w:r>
      <w:r w:rsidR="008E248E">
        <w:t xml:space="preserve"> </w:t>
      </w:r>
      <w:r w:rsidR="00DB367F">
        <w:t>British National Formulary</w:t>
      </w:r>
      <w:r w:rsidR="00A473D2">
        <w:t>, March 2017</w:t>
      </w:r>
      <w:r w:rsidR="00DB367F">
        <w:fldChar w:fldCharType="begin"/>
      </w:r>
      <w:r w:rsidR="00916AF5">
        <w:instrText xml:space="preserve"> ADDIN EN.CITE &lt;EndNote&gt;&lt;Cite&gt;&lt;Author&gt;British&lt;/Author&gt;&lt;Year&gt;2017&lt;/Year&gt;&lt;RecNum&gt;0&lt;/RecNum&gt;&lt;IDText&gt;BNF 73 (British National Formulary) March 2017&lt;/IDText&gt;&lt;DisplayText&gt;(25)&lt;/DisplayText&gt;&lt;record&gt;&lt;contributors&gt;&lt;tertiary-authors&gt;&lt;author&gt;Joint Formulary Committee&lt;/author&gt;&lt;/tertiary-authors&gt;&lt;/contributors&gt;&lt;isbn&gt;978-0857112767&lt;/isbn&gt;&lt;titles&gt;&lt;title&gt;BNF 73 (British National Formulary) March 2017&lt;/title&gt;&lt;/titles&gt;&lt;pages&gt;1480&lt;/pages&gt;&lt;access-date&gt;01/07/2017&lt;/access-date&gt;&lt;contributors&gt;&lt;authors&gt;&lt;author&gt;British National Formulary&lt;/author&gt;&lt;/authors&gt;&lt;/contributors&gt;&lt;added-date format="utc"&gt;1498938648&lt;/added-date&gt;&lt;pub-location&gt;London&lt;/pub-location&gt;&lt;ref-type name="Book"&gt;6&lt;/ref-type&gt;&lt;dates&gt;&lt;year&gt;2017&lt;/year&gt;&lt;/dates&gt;&lt;rec-number&gt;314&lt;/rec-number&gt;&lt;publisher&gt;Pharmaceutical Press&lt;/publisher&gt;&lt;last-updated-date format="utc"&gt;1498938813&lt;/last-updated-date&gt;&lt;/record&gt;&lt;/Cite&gt;&lt;/EndNote&gt;</w:instrText>
      </w:r>
      <w:r w:rsidR="00DB367F">
        <w:fldChar w:fldCharType="separate"/>
      </w:r>
      <w:r w:rsidR="00916AF5">
        <w:rPr>
          <w:noProof/>
        </w:rPr>
        <w:t>(25)</w:t>
      </w:r>
      <w:r w:rsidR="00DB367F">
        <w:fldChar w:fldCharType="end"/>
      </w:r>
      <w:r w:rsidR="007B16E8">
        <w:t>]</w:t>
      </w:r>
      <w:r w:rsidR="008E248E">
        <w:t xml:space="preserve">. </w:t>
      </w:r>
      <w:r w:rsidR="005C09A8">
        <w:t>Thus, a</w:t>
      </w:r>
      <w:r w:rsidR="008E248E">
        <w:t xml:space="preserve"> patient taking the maximum recommended daily dose would score 1, </w:t>
      </w:r>
      <w:r w:rsidR="009D1A61">
        <w:t xml:space="preserve">a patient taking </w:t>
      </w:r>
      <w:r w:rsidR="008E248E">
        <w:t>50% of daily dose 0.5</w:t>
      </w:r>
      <w:r w:rsidR="009D1A61">
        <w:t>,</w:t>
      </w:r>
      <w:r w:rsidR="008E248E">
        <w:t xml:space="preserve"> and so </w:t>
      </w:r>
      <w:r w:rsidR="00510B96">
        <w:t>forth</w:t>
      </w:r>
      <w:r w:rsidR="009D1A61">
        <w:t>.</w:t>
      </w:r>
      <w:r w:rsidR="008E248E">
        <w:t xml:space="preserve"> </w:t>
      </w:r>
      <w:r w:rsidR="00DA3948">
        <w:t>For example</w:t>
      </w:r>
      <w:r w:rsidR="007B16E8">
        <w:t>,</w:t>
      </w:r>
      <w:r w:rsidR="00DA3948">
        <w:t xml:space="preserve"> a patient taking levetiracetam 1250mg BD would score </w:t>
      </w:r>
      <w:r w:rsidR="007B16E8">
        <w:t>2</w:t>
      </w:r>
      <w:r w:rsidR="00DA3948">
        <w:t>500/3000</w:t>
      </w:r>
      <w:r w:rsidR="007B16E8">
        <w:t>=0.83</w:t>
      </w:r>
      <w:r w:rsidR="00DA3948">
        <w:t xml:space="preserve"> (3000mg being the highest recommended daily dose</w:t>
      </w:r>
      <w:r w:rsidR="005C09A8">
        <w:fldChar w:fldCharType="begin"/>
      </w:r>
      <w:r w:rsidR="005C09A8">
        <w:instrText xml:space="preserve"> ADDIN EN.CITE &lt;EndNote&gt;&lt;Cite&gt;&lt;Author&gt;British&lt;/Author&gt;&lt;Year&gt;2017&lt;/Year&gt;&lt;RecNum&gt;0&lt;/RecNum&gt;&lt;IDText&gt;BNF 73 (British National Formulary) March 2017&lt;/IDText&gt;&lt;DisplayText&gt;(25)&lt;/DisplayText&gt;&lt;record&gt;&lt;contributors&gt;&lt;tertiary-authors&gt;&lt;author&gt;Joint Formulary Committee&lt;/author&gt;&lt;/tertiary-authors&gt;&lt;/contributors&gt;&lt;isbn&gt;978-0857112767&lt;/isbn&gt;&lt;titles&gt;&lt;title&gt;BNF 73 (British National Formulary) March 2017&lt;/title&gt;&lt;/titles&gt;&lt;pages&gt;1480&lt;/pages&gt;&lt;access-date&gt;01/07/2017&lt;/access-date&gt;&lt;contributors&gt;&lt;authors&gt;&lt;author&gt;British National Formulary&lt;/author&gt;&lt;/authors&gt;&lt;/contributors&gt;&lt;added-date format="utc"&gt;1498938648&lt;/added-date&gt;&lt;pub-location&gt;London&lt;/pub-location&gt;&lt;ref-type name="Book"&gt;6&lt;/ref-type&gt;&lt;dates&gt;&lt;year&gt;2017&lt;/year&gt;&lt;/dates&gt;&lt;rec-number&gt;314&lt;/rec-number&gt;&lt;publisher&gt;Pharmaceutical Press&lt;/publisher&gt;&lt;last-updated-date format="utc"&gt;1498938813&lt;/last-updated-date&gt;&lt;/record&gt;&lt;/Cite&gt;&lt;/EndNote&gt;</w:instrText>
      </w:r>
      <w:r w:rsidR="005C09A8">
        <w:fldChar w:fldCharType="separate"/>
      </w:r>
      <w:r w:rsidR="005C09A8">
        <w:rPr>
          <w:noProof/>
        </w:rPr>
        <w:t>(25)</w:t>
      </w:r>
      <w:r w:rsidR="005C09A8">
        <w:fldChar w:fldCharType="end"/>
      </w:r>
      <w:r w:rsidR="00E24EB3">
        <w:t>)</w:t>
      </w:r>
      <w:r w:rsidR="007B16E8">
        <w:t>.</w:t>
      </w:r>
    </w:p>
    <w:p w14:paraId="70A4AC1A" w14:textId="77777777" w:rsidR="002E7DF3" w:rsidRDefault="002E7DF3" w:rsidP="002E7DF3">
      <w:pPr>
        <w:spacing w:line="480" w:lineRule="auto"/>
      </w:pPr>
    </w:p>
    <w:p w14:paraId="750A9ED1" w14:textId="5DD41E11" w:rsidR="002439BA" w:rsidRDefault="003879A9" w:rsidP="00F94416">
      <w:pPr>
        <w:spacing w:line="480" w:lineRule="auto"/>
      </w:pPr>
      <w:commentRangeStart w:id="250"/>
      <w:r w:rsidRPr="003879A9">
        <w:t xml:space="preserve">We used the Secure Anonymous Information Linkage databank (SAIL) </w:t>
      </w:r>
      <w:r w:rsidR="002439BA">
        <w:t xml:space="preserve">(Health Data Research UK, Swansea University) </w:t>
      </w:r>
      <w:r w:rsidRPr="003879A9">
        <w:t xml:space="preserve">to </w:t>
      </w:r>
      <w:r w:rsidR="002439BA">
        <w:t>anonymously link</w:t>
      </w:r>
      <w:r w:rsidRPr="003879A9">
        <w:t xml:space="preserve"> </w:t>
      </w:r>
      <w:r w:rsidR="002439BA">
        <w:t xml:space="preserve">the list of patients having had </w:t>
      </w:r>
      <w:proofErr w:type="spellStart"/>
      <w:r w:rsidR="002439BA">
        <w:t>resective</w:t>
      </w:r>
      <w:proofErr w:type="spellEnd"/>
      <w:r w:rsidR="002439BA">
        <w:t xml:space="preserve"> </w:t>
      </w:r>
      <w:r w:rsidRPr="003879A9">
        <w:t xml:space="preserve">epilepsy </w:t>
      </w:r>
      <w:r w:rsidR="002439BA">
        <w:t>surgery to routinely-collected primary care and hospital admission records</w:t>
      </w:r>
      <w:r w:rsidR="00296206">
        <w:fldChar w:fldCharType="begin"/>
      </w:r>
      <w:r w:rsidR="003B5FC7">
        <w:instrText xml:space="preserve"> ADDIN EN.CITE &lt;EndNote&gt;&lt;Cite&gt;&lt;Author&gt;Lyons&lt;/Author&gt;&lt;Year&gt;2009&lt;/Year&gt;&lt;IDText&gt;The SAIL databank: linking multiple health and social care datasets&lt;/IDText&gt;&lt;DisplayText&gt;(26, 27)&lt;/DisplayText&gt;&lt;record&gt;&lt;isbn&gt;1472-6947&lt;/isbn&gt;&lt;titles&gt;&lt;title&gt;The SAIL databank: linking multiple health and social care datasets&lt;/title&gt;&lt;secondary-title&gt;BMC medical informatics and decision making&lt;/secondary-title&gt;&lt;/titles&gt;&lt;pages&gt;3&lt;/pages&gt;&lt;number&gt;1&lt;/number&gt;&lt;contributors&gt;&lt;authors&gt;&lt;author&gt;Lyons, Ronan A&lt;/author&gt;&lt;author&gt;Jones, Kerina H&lt;/author&gt;&lt;author&gt;John, Gareth&lt;/author&gt;&lt;author&gt;Brooks, Caroline J&lt;/author&gt;&lt;author&gt;Verplancke, Jean-Philippe&lt;/author&gt;&lt;author&gt;Ford, David V&lt;/author&gt;&lt;author&gt;Brown, Ginevra&lt;/author&gt;&lt;author&gt;Leake, Ken&lt;/author&gt;&lt;/authors&gt;&lt;/contributors&gt;&lt;added-date format="utc"&gt;1551698927&lt;/added-date&gt;&lt;ref-type name="Journal Article"&gt;17&lt;/ref-type&gt;&lt;dates&gt;&lt;year&gt;2009&lt;/year&gt;&lt;/dates&gt;&lt;rec-number&gt;367&lt;/rec-number&gt;&lt;last-updated-date format="utc"&gt;1551698927&lt;/last-updated-date&gt;&lt;volume&gt;9&lt;/volume&gt;&lt;/record&gt;&lt;/Cite&gt;&lt;Cite&gt;&lt;Author&gt;Ford&lt;/Author&gt;&lt;Year&gt;2009&lt;/Year&gt;&lt;IDText&gt;The SAIL Databank: building a national architecture for e-health research and evaluation&lt;/IDText&gt;&lt;record&gt;&lt;isbn&gt;1472-6963&lt;/isbn&gt;&lt;titles&gt;&lt;title&gt;The SAIL Databank: building a national architecture for e-health research and evaluation&lt;/title&gt;&lt;secondary-title&gt;BMC health services research&lt;/secondary-title&gt;&lt;/titles&gt;&lt;pages&gt;157&lt;/pages&gt;&lt;number&gt;1&lt;/number&gt;&lt;contributors&gt;&lt;authors&gt;&lt;author&gt;Ford, David V&lt;/author&gt;&lt;author&gt;Jones, Kerina H&lt;/author&gt;&lt;author&gt;Verplancke, Jean-Philippe&lt;/author&gt;&lt;author&gt;Lyons, Ronan A&lt;/author&gt;&lt;author&gt;John, Gareth&lt;/author&gt;&lt;author&gt;Brown, Ginevra&lt;/author&gt;&lt;author&gt;Brooks, Caroline J&lt;/author&gt;&lt;author&gt;Thompson, Simon&lt;/author&gt;&lt;author&gt;Bodger, Owen&lt;/author&gt;&lt;author&gt;Couch, Tony&lt;/author&gt;&lt;/authors&gt;&lt;/contributors&gt;&lt;added-date format="utc"&gt;1551699014&lt;/added-date&gt;&lt;ref-type name="Journal Article"&gt;17&lt;/ref-type&gt;&lt;dates&gt;&lt;year&gt;2009&lt;/year&gt;&lt;/dates&gt;&lt;rec-number&gt;368&lt;/rec-number&gt;&lt;last-updated-date format="utc"&gt;1551699014&lt;/last-updated-date&gt;&lt;volume&gt;9&lt;/volume&gt;&lt;/record&gt;&lt;/Cite&gt;&lt;/EndNote&gt;</w:instrText>
      </w:r>
      <w:r w:rsidR="00296206">
        <w:fldChar w:fldCharType="separate"/>
      </w:r>
      <w:r w:rsidR="003B5FC7">
        <w:rPr>
          <w:noProof/>
        </w:rPr>
        <w:t>(26, 27)</w:t>
      </w:r>
      <w:r w:rsidR="00296206">
        <w:fldChar w:fldCharType="end"/>
      </w:r>
      <w:r w:rsidR="002439BA">
        <w:t xml:space="preserve">. </w:t>
      </w:r>
      <w:r w:rsidRPr="003879A9">
        <w:t xml:space="preserve"> </w:t>
      </w:r>
      <w:r w:rsidR="002439BA">
        <w:t xml:space="preserve">We </w:t>
      </w:r>
      <w:r w:rsidR="008B4D52">
        <w:t>included</w:t>
      </w:r>
      <w:r w:rsidR="002439BA">
        <w:t xml:space="preserve"> patients who were registered </w:t>
      </w:r>
      <w:r w:rsidR="008B4D52">
        <w:t>as living in Wales during the periods</w:t>
      </w:r>
      <w:r w:rsidR="002439BA">
        <w:t xml:space="preserve"> five years before and after the epilepsy surgery. We recorded the length of stay for all hospital admissions</w:t>
      </w:r>
      <w:r w:rsidR="008B4D52">
        <w:t xml:space="preserve"> and total time registered as living in Wales</w:t>
      </w:r>
      <w:r w:rsidR="006608AF">
        <w:t xml:space="preserve"> before and after surgery excluding </w:t>
      </w:r>
      <w:ins w:id="251" w:author="Owen Pickrell" w:date="2019-05-10T19:59:00Z">
        <w:r w:rsidR="00E25319">
          <w:t>one</w:t>
        </w:r>
      </w:ins>
      <w:ins w:id="252" w:author="Arron Lacey" w:date="2019-05-09T09:20:00Z">
        <w:del w:id="253" w:author="Owen Pickrell" w:date="2019-05-10T19:59:00Z">
          <w:r w:rsidR="002F22D5" w:rsidDel="00E25319">
            <w:delText>1</w:delText>
          </w:r>
        </w:del>
      </w:ins>
      <w:del w:id="254" w:author="Arron Lacey" w:date="2019-05-09T09:20:00Z">
        <w:r w:rsidR="006608AF" w:rsidDel="002F22D5">
          <w:delText>the</w:delText>
        </w:r>
      </w:del>
      <w:r w:rsidR="006608AF">
        <w:t xml:space="preserve"> </w:t>
      </w:r>
      <w:commentRangeStart w:id="255"/>
      <w:r w:rsidR="006608AF">
        <w:t>month</w:t>
      </w:r>
      <w:del w:id="256" w:author="Arron Lacey" w:date="2019-05-09T09:20:00Z">
        <w:r w:rsidR="006608AF" w:rsidDel="002F22D5">
          <w:delText>/6 months</w:delText>
        </w:r>
      </w:del>
      <w:r w:rsidR="006608AF">
        <w:t xml:space="preserve"> </w:t>
      </w:r>
      <w:commentRangeEnd w:id="255"/>
      <w:r w:rsidR="00191962">
        <w:rPr>
          <w:rStyle w:val="CommentReference"/>
        </w:rPr>
        <w:commentReference w:id="255"/>
      </w:r>
      <w:r w:rsidR="006608AF">
        <w:t xml:space="preserve">immediately </w:t>
      </w:r>
      <w:ins w:id="257" w:author="Arron Lacey" w:date="2019-05-09T09:20:00Z">
        <w:r w:rsidR="002F22D5">
          <w:t xml:space="preserve">before and </w:t>
        </w:r>
      </w:ins>
      <w:r w:rsidR="006608AF">
        <w:t>after surgery to exclude specific peri-operative related hospital stays. We compared the rates of admission before and after surgery using a signed Wilcoxon Signed-Rank test</w:t>
      </w:r>
      <w:ins w:id="258" w:author="Owen Pickrell" w:date="2019-05-10T19:59:00Z">
        <w:r w:rsidR="00E25319">
          <w:t>.</w:t>
        </w:r>
      </w:ins>
      <w:del w:id="259" w:author="Owen Pickrell" w:date="2019-05-10T19:59:00Z">
        <w:r w:rsidR="006608AF" w:rsidDel="00E25319">
          <w:delText>.</w:delText>
        </w:r>
      </w:del>
      <w:r w:rsidR="006608AF">
        <w:t xml:space="preserve"> </w:t>
      </w:r>
      <w:del w:id="260" w:author="Arron Lacey" w:date="2019-05-10T11:40:00Z">
        <w:r w:rsidR="006608AF" w:rsidDel="00A73FD2">
          <w:delText xml:space="preserve">We </w:delText>
        </w:r>
        <w:commentRangeStart w:id="261"/>
        <w:r w:rsidR="006608AF" w:rsidDel="00A73FD2">
          <w:delText xml:space="preserve">used  X </w:delText>
        </w:r>
        <w:commentRangeEnd w:id="261"/>
        <w:r w:rsidR="00395845" w:rsidDel="00A73FD2">
          <w:rPr>
            <w:rStyle w:val="CommentReference"/>
          </w:rPr>
          <w:commentReference w:id="261"/>
        </w:r>
        <w:r w:rsidR="006608AF" w:rsidDel="00A73FD2">
          <w:delText>to estimate costs for hospital admission.</w:delText>
        </w:r>
      </w:del>
    </w:p>
    <w:p w14:paraId="2B50E760" w14:textId="77777777" w:rsidR="002439BA" w:rsidRDefault="002439BA" w:rsidP="00F94416">
      <w:pPr>
        <w:spacing w:line="480" w:lineRule="auto"/>
      </w:pPr>
    </w:p>
    <w:p w14:paraId="55901EAB" w14:textId="76719C2F" w:rsidR="00503280" w:rsidRPr="00727B70" w:rsidRDefault="003879A9" w:rsidP="00F94416">
      <w:pPr>
        <w:spacing w:line="480" w:lineRule="auto"/>
      </w:pPr>
      <w:r w:rsidRPr="003879A9">
        <w:lastRenderedPageBreak/>
        <w:t>All studies using SAIL data need independent Information Governance Review Panel (IGRP) approval</w:t>
      </w:r>
      <w:r w:rsidR="002439BA">
        <w:t xml:space="preserve"> but do not require specific NHS research ethics committee approval</w:t>
      </w:r>
      <w:r w:rsidRPr="003879A9">
        <w:t xml:space="preserve">. This study </w:t>
      </w:r>
      <w:r w:rsidRPr="00727B70">
        <w:t xml:space="preserve">obtained IGRP approval ref </w:t>
      </w:r>
      <w:r w:rsidR="006608AF" w:rsidRPr="00727B70">
        <w:t>0565.</w:t>
      </w:r>
      <w:commentRangeEnd w:id="250"/>
      <w:r w:rsidR="006608AF" w:rsidRPr="00727B70">
        <w:rPr>
          <w:rStyle w:val="CommentReference"/>
          <w:sz w:val="24"/>
          <w:szCs w:val="24"/>
        </w:rPr>
        <w:commentReference w:id="250"/>
      </w:r>
    </w:p>
    <w:p w14:paraId="368E03B0" w14:textId="77777777" w:rsidR="00727B70" w:rsidRPr="00727B70" w:rsidRDefault="00727B70" w:rsidP="00DC7E1A">
      <w:pPr>
        <w:spacing w:line="480" w:lineRule="auto"/>
        <w:rPr>
          <w:b/>
        </w:rPr>
      </w:pPr>
    </w:p>
    <w:p w14:paraId="14F5668F" w14:textId="1C88C9CC" w:rsidR="00AF7940" w:rsidRPr="00727B70" w:rsidRDefault="00902922" w:rsidP="00DC7E1A">
      <w:pPr>
        <w:spacing w:line="480" w:lineRule="auto"/>
        <w:rPr>
          <w:b/>
        </w:rPr>
      </w:pPr>
      <w:r>
        <w:rPr>
          <w:b/>
        </w:rPr>
        <w:t xml:space="preserve">3.1 </w:t>
      </w:r>
      <w:r w:rsidR="00900D27" w:rsidRPr="00727B70">
        <w:rPr>
          <w:b/>
        </w:rPr>
        <w:t>Results</w:t>
      </w:r>
    </w:p>
    <w:p w14:paraId="256C26A9" w14:textId="18E0114B" w:rsidR="00AF7940" w:rsidRDefault="00387923" w:rsidP="00F94416">
      <w:pPr>
        <w:spacing w:line="480" w:lineRule="auto"/>
        <w:rPr>
          <w:color w:val="FF0000"/>
        </w:rPr>
      </w:pPr>
      <w:r>
        <w:t xml:space="preserve">We identified </w:t>
      </w:r>
      <w:r w:rsidRPr="00BA68E4">
        <w:t>406 cases</w:t>
      </w:r>
      <w:r>
        <w:t xml:space="preserve"> </w:t>
      </w:r>
      <w:r w:rsidRPr="00BA68E4">
        <w:t>as having epilepsy and neurosurgery, f</w:t>
      </w:r>
      <w:r>
        <w:t xml:space="preserve">rom </w:t>
      </w:r>
      <w:r w:rsidRPr="00BA68E4">
        <w:t xml:space="preserve">which 84 </w:t>
      </w:r>
      <w:r>
        <w:t xml:space="preserve">were identified as having </w:t>
      </w:r>
      <w:proofErr w:type="spellStart"/>
      <w:r w:rsidRPr="00BA68E4">
        <w:t>resective</w:t>
      </w:r>
      <w:proofErr w:type="spellEnd"/>
      <w:r w:rsidRPr="00BA68E4">
        <w:t xml:space="preserve"> epilepsy surgery</w:t>
      </w:r>
      <w:r w:rsidR="003879A9">
        <w:t xml:space="preserve">. </w:t>
      </w:r>
      <w:r w:rsidR="00AF7940">
        <w:t xml:space="preserve">64 sets of case notes were available for review. </w:t>
      </w:r>
      <w:r>
        <w:t xml:space="preserve">We excluded a further </w:t>
      </w:r>
      <w:r w:rsidR="003879A9">
        <w:t>s</w:t>
      </w:r>
      <w:r w:rsidR="00DC7E1A">
        <w:t>even</w:t>
      </w:r>
      <w:r w:rsidR="00AF7940">
        <w:t xml:space="preserve"> </w:t>
      </w:r>
      <w:r>
        <w:t>cases</w:t>
      </w:r>
      <w:r w:rsidR="00AF7940">
        <w:t xml:space="preserve"> </w:t>
      </w:r>
      <w:r w:rsidR="003879A9">
        <w:t>[</w:t>
      </w:r>
      <w:r w:rsidR="00330F01">
        <w:t>three</w:t>
      </w:r>
      <w:r w:rsidR="005B5787">
        <w:t xml:space="preserve"> had palliative not </w:t>
      </w:r>
      <w:proofErr w:type="spellStart"/>
      <w:r w:rsidR="005B5787">
        <w:t>resective</w:t>
      </w:r>
      <w:proofErr w:type="spellEnd"/>
      <w:r w:rsidR="005B5787">
        <w:t xml:space="preserve"> procedures, </w:t>
      </w:r>
      <w:r w:rsidR="0033435A">
        <w:t>two</w:t>
      </w:r>
      <w:r w:rsidR="00164DE4">
        <w:t xml:space="preserve"> insufficient case notes</w:t>
      </w:r>
      <w:r w:rsidR="0079427F">
        <w:t>, and</w:t>
      </w:r>
      <w:r w:rsidR="002A1498">
        <w:t xml:space="preserve"> </w:t>
      </w:r>
      <w:r w:rsidR="0033435A">
        <w:t>two</w:t>
      </w:r>
      <w:r w:rsidR="0079427F">
        <w:t xml:space="preserve"> </w:t>
      </w:r>
      <w:r w:rsidR="0056730D">
        <w:rPr>
          <w:color w:val="000000" w:themeColor="text1"/>
        </w:rPr>
        <w:t>did not have neurosurgery (i</w:t>
      </w:r>
      <w:r w:rsidR="0079427F">
        <w:rPr>
          <w:color w:val="000000" w:themeColor="text1"/>
        </w:rPr>
        <w:t>ncorrectly identified)</w:t>
      </w:r>
      <w:r w:rsidR="003879A9">
        <w:rPr>
          <w:color w:val="000000" w:themeColor="text1"/>
        </w:rPr>
        <w:t>]</w:t>
      </w:r>
      <w:r w:rsidR="005B5787">
        <w:t>, leaving a total of 57 patients.</w:t>
      </w:r>
      <w:r w:rsidR="007F466D">
        <w:t xml:space="preserve"> The type of surgery </w:t>
      </w:r>
      <w:del w:id="262" w:author="Owen Pickrell" w:date="2019-05-10T20:00:00Z">
        <w:r w:rsidR="007F466D" w:rsidDel="00E25319">
          <w:delText xml:space="preserve">each patient </w:delText>
        </w:r>
      </w:del>
      <w:r w:rsidR="007F466D">
        <w:t xml:space="preserve">is </w:t>
      </w:r>
      <w:del w:id="263" w:author="Owen Pickrell" w:date="2019-05-10T20:00:00Z">
        <w:r w:rsidR="007F466D" w:rsidDel="00E25319">
          <w:delText xml:space="preserve">surmised </w:delText>
        </w:r>
      </w:del>
      <w:ins w:id="264" w:author="Owen Pickrell" w:date="2019-05-10T20:01:00Z">
        <w:r w:rsidR="00E25319">
          <w:t>summarized</w:t>
        </w:r>
      </w:ins>
      <w:ins w:id="265" w:author="Owen Pickrell" w:date="2019-05-10T20:00:00Z">
        <w:r w:rsidR="00E25319">
          <w:t xml:space="preserve"> </w:t>
        </w:r>
      </w:ins>
      <w:r w:rsidR="007F466D">
        <w:t>in table 1.</w:t>
      </w:r>
    </w:p>
    <w:p w14:paraId="67882926" w14:textId="030DB68F" w:rsidR="004C6A90" w:rsidRDefault="004C6A90" w:rsidP="00F94416">
      <w:pPr>
        <w:spacing w:line="480" w:lineRule="auto"/>
      </w:pPr>
    </w:p>
    <w:tbl>
      <w:tblPr>
        <w:tblStyle w:val="TableGrid"/>
        <w:tblW w:w="0" w:type="auto"/>
        <w:tblLook w:val="04A0" w:firstRow="1" w:lastRow="0" w:firstColumn="1" w:lastColumn="0" w:noHBand="0" w:noVBand="1"/>
        <w:tblPrChange w:id="266" w:author="Owen Pickrell" w:date="2019-05-10T20:01:00Z">
          <w:tblPr>
            <w:tblStyle w:val="TableGrid"/>
            <w:tblW w:w="0" w:type="auto"/>
            <w:tblLook w:val="04A0" w:firstRow="1" w:lastRow="0" w:firstColumn="1" w:lastColumn="0" w:noHBand="0" w:noVBand="1"/>
          </w:tblPr>
        </w:tblPrChange>
      </w:tblPr>
      <w:tblGrid>
        <w:gridCol w:w="5240"/>
        <w:gridCol w:w="3686"/>
        <w:tblGridChange w:id="267">
          <w:tblGrid>
            <w:gridCol w:w="3652"/>
            <w:gridCol w:w="3260"/>
          </w:tblGrid>
        </w:tblGridChange>
      </w:tblGrid>
      <w:tr w:rsidR="00303615" w14:paraId="327742EF" w14:textId="77777777" w:rsidTr="00E25319">
        <w:trPr>
          <w:trHeight w:val="510"/>
          <w:trPrChange w:id="268" w:author="Owen Pickrell" w:date="2019-05-10T20:01:00Z">
            <w:trPr>
              <w:trHeight w:val="510"/>
            </w:trPr>
          </w:trPrChange>
        </w:trPr>
        <w:tc>
          <w:tcPr>
            <w:tcW w:w="5240" w:type="dxa"/>
            <w:tcPrChange w:id="269" w:author="Owen Pickrell" w:date="2019-05-10T20:01:00Z">
              <w:tcPr>
                <w:tcW w:w="3652" w:type="dxa"/>
              </w:tcPr>
            </w:tcPrChange>
          </w:tcPr>
          <w:p w14:paraId="25605A04" w14:textId="77D21182" w:rsidR="00AA2CCC" w:rsidRDefault="00E25319" w:rsidP="00F94416">
            <w:pPr>
              <w:spacing w:line="480" w:lineRule="auto"/>
            </w:pPr>
            <w:ins w:id="270" w:author="Owen Pickrell" w:date="2019-05-10T20:00:00Z">
              <w:r>
                <w:t xml:space="preserve">Type of </w:t>
              </w:r>
            </w:ins>
            <w:r w:rsidR="00AA2CCC">
              <w:t>Surgery</w:t>
            </w:r>
          </w:p>
        </w:tc>
        <w:tc>
          <w:tcPr>
            <w:tcW w:w="3686" w:type="dxa"/>
            <w:tcPrChange w:id="271" w:author="Owen Pickrell" w:date="2019-05-10T20:01:00Z">
              <w:tcPr>
                <w:tcW w:w="3260" w:type="dxa"/>
              </w:tcPr>
            </w:tcPrChange>
          </w:tcPr>
          <w:p w14:paraId="7C6A0F7C" w14:textId="6910AA1E" w:rsidR="00AA2CCC" w:rsidRDefault="00AA2CCC" w:rsidP="00F94416">
            <w:pPr>
              <w:spacing w:line="480" w:lineRule="auto"/>
            </w:pPr>
            <w:r>
              <w:t>Number</w:t>
            </w:r>
            <w:r w:rsidR="00E61FFE">
              <w:t xml:space="preserve"> of patients</w:t>
            </w:r>
          </w:p>
        </w:tc>
      </w:tr>
      <w:tr w:rsidR="00303615" w14:paraId="11D20995" w14:textId="77777777" w:rsidTr="00E25319">
        <w:trPr>
          <w:trHeight w:val="636"/>
          <w:trPrChange w:id="272" w:author="Owen Pickrell" w:date="2019-05-10T20:01:00Z">
            <w:trPr>
              <w:trHeight w:val="636"/>
            </w:trPr>
          </w:trPrChange>
        </w:trPr>
        <w:tc>
          <w:tcPr>
            <w:tcW w:w="5240" w:type="dxa"/>
            <w:tcPrChange w:id="273" w:author="Owen Pickrell" w:date="2019-05-10T20:01:00Z">
              <w:tcPr>
                <w:tcW w:w="3652" w:type="dxa"/>
              </w:tcPr>
            </w:tcPrChange>
          </w:tcPr>
          <w:p w14:paraId="244F8771" w14:textId="63C781B6" w:rsidR="00AA2CCC" w:rsidRDefault="00110CC2" w:rsidP="00F94416">
            <w:pPr>
              <w:spacing w:line="480" w:lineRule="auto"/>
            </w:pPr>
            <w:r>
              <w:t>A</w:t>
            </w:r>
            <w:r w:rsidR="00AA2CCC">
              <w:t>nterior temporal lobectomy</w:t>
            </w:r>
          </w:p>
        </w:tc>
        <w:tc>
          <w:tcPr>
            <w:tcW w:w="3686" w:type="dxa"/>
            <w:tcPrChange w:id="274" w:author="Owen Pickrell" w:date="2019-05-10T20:01:00Z">
              <w:tcPr>
                <w:tcW w:w="3260" w:type="dxa"/>
              </w:tcPr>
            </w:tcPrChange>
          </w:tcPr>
          <w:p w14:paraId="1A0BD1DF" w14:textId="3A2939B7" w:rsidR="00AA2CCC" w:rsidRDefault="006E03CE" w:rsidP="00F94416">
            <w:pPr>
              <w:spacing w:line="480" w:lineRule="auto"/>
            </w:pPr>
            <w:r>
              <w:t>40</w:t>
            </w:r>
            <w:r w:rsidR="00E61FFE">
              <w:t xml:space="preserve"> (27 </w:t>
            </w:r>
            <w:ins w:id="275" w:author="Owen Pickrell" w:date="2019-05-10T20:00:00Z">
              <w:r w:rsidR="00E25319">
                <w:t>left</w:t>
              </w:r>
            </w:ins>
            <w:del w:id="276" w:author="Owen Pickrell" w:date="2019-05-10T20:00:00Z">
              <w:r w:rsidR="00E61FFE" w:rsidDel="00E25319">
                <w:delText>L</w:delText>
              </w:r>
            </w:del>
            <w:r w:rsidR="00E61FFE">
              <w:t xml:space="preserve">, 13 </w:t>
            </w:r>
            <w:ins w:id="277" w:author="Owen Pickrell" w:date="2019-05-10T20:00:00Z">
              <w:r w:rsidR="00E25319">
                <w:t>right</w:t>
              </w:r>
            </w:ins>
            <w:del w:id="278" w:author="Owen Pickrell" w:date="2019-05-10T20:00:00Z">
              <w:r w:rsidR="00E61FFE" w:rsidDel="00E25319">
                <w:delText>R</w:delText>
              </w:r>
            </w:del>
            <w:r w:rsidR="00E61FFE">
              <w:t>)</w:t>
            </w:r>
          </w:p>
        </w:tc>
      </w:tr>
      <w:tr w:rsidR="00303615" w14:paraId="055EE184" w14:textId="77777777" w:rsidTr="00E25319">
        <w:trPr>
          <w:trHeight w:val="636"/>
          <w:trPrChange w:id="279" w:author="Owen Pickrell" w:date="2019-05-10T20:01:00Z">
            <w:trPr>
              <w:trHeight w:val="636"/>
            </w:trPr>
          </w:trPrChange>
        </w:trPr>
        <w:tc>
          <w:tcPr>
            <w:tcW w:w="5240" w:type="dxa"/>
            <w:tcPrChange w:id="280" w:author="Owen Pickrell" w:date="2019-05-10T20:01:00Z">
              <w:tcPr>
                <w:tcW w:w="3652" w:type="dxa"/>
              </w:tcPr>
            </w:tcPrChange>
          </w:tcPr>
          <w:p w14:paraId="41C650F3" w14:textId="4CE50DD8" w:rsidR="00AA2CCC" w:rsidRDefault="00110CC2" w:rsidP="00F94416">
            <w:pPr>
              <w:spacing w:line="480" w:lineRule="auto"/>
            </w:pPr>
            <w:r>
              <w:t>S</w:t>
            </w:r>
            <w:r w:rsidR="00AA2CCC">
              <w:t xml:space="preserve">elective </w:t>
            </w:r>
            <w:r w:rsidR="00AA2CCC" w:rsidRPr="00DD151C">
              <w:t>amygdalohippocampectomy</w:t>
            </w:r>
          </w:p>
        </w:tc>
        <w:tc>
          <w:tcPr>
            <w:tcW w:w="3686" w:type="dxa"/>
            <w:tcPrChange w:id="281" w:author="Owen Pickrell" w:date="2019-05-10T20:01:00Z">
              <w:tcPr>
                <w:tcW w:w="3260" w:type="dxa"/>
              </w:tcPr>
            </w:tcPrChange>
          </w:tcPr>
          <w:p w14:paraId="701C607A" w14:textId="78C3C950" w:rsidR="00AA2CCC" w:rsidRDefault="006E03CE" w:rsidP="00F94416">
            <w:pPr>
              <w:spacing w:line="480" w:lineRule="auto"/>
            </w:pPr>
            <w:r>
              <w:t>7</w:t>
            </w:r>
            <w:r w:rsidR="00E61FFE">
              <w:t xml:space="preserve"> (5 </w:t>
            </w:r>
            <w:ins w:id="282" w:author="Owen Pickrell" w:date="2019-05-10T20:00:00Z">
              <w:r w:rsidR="00E25319">
                <w:t>left</w:t>
              </w:r>
            </w:ins>
            <w:del w:id="283" w:author="Owen Pickrell" w:date="2019-05-10T20:00:00Z">
              <w:r w:rsidR="00E61FFE" w:rsidDel="00E25319">
                <w:delText>L</w:delText>
              </w:r>
            </w:del>
            <w:r w:rsidR="00E61FFE">
              <w:t xml:space="preserve">, 2 </w:t>
            </w:r>
            <w:ins w:id="284" w:author="Owen Pickrell" w:date="2019-05-10T20:00:00Z">
              <w:r w:rsidR="00E25319">
                <w:t>right</w:t>
              </w:r>
            </w:ins>
            <w:del w:id="285" w:author="Owen Pickrell" w:date="2019-05-10T20:00:00Z">
              <w:r w:rsidR="00E61FFE" w:rsidDel="00E25319">
                <w:delText>R</w:delText>
              </w:r>
            </w:del>
            <w:r w:rsidR="00E61FFE">
              <w:t>)</w:t>
            </w:r>
          </w:p>
        </w:tc>
      </w:tr>
      <w:tr w:rsidR="00303615" w14:paraId="7F9AFAF1" w14:textId="77777777" w:rsidTr="00E25319">
        <w:trPr>
          <w:trHeight w:val="64"/>
          <w:trPrChange w:id="286" w:author="Owen Pickrell" w:date="2019-05-10T20:01:00Z">
            <w:trPr>
              <w:trHeight w:val="64"/>
            </w:trPr>
          </w:trPrChange>
        </w:trPr>
        <w:tc>
          <w:tcPr>
            <w:tcW w:w="5240" w:type="dxa"/>
            <w:tcPrChange w:id="287" w:author="Owen Pickrell" w:date="2019-05-10T20:01:00Z">
              <w:tcPr>
                <w:tcW w:w="3652" w:type="dxa"/>
              </w:tcPr>
            </w:tcPrChange>
          </w:tcPr>
          <w:p w14:paraId="0B56A46E" w14:textId="3CF71717" w:rsidR="00AA2CCC" w:rsidRDefault="00110CC2" w:rsidP="00F94416">
            <w:pPr>
              <w:spacing w:line="480" w:lineRule="auto"/>
            </w:pPr>
            <w:proofErr w:type="spellStart"/>
            <w:r>
              <w:t>R</w:t>
            </w:r>
            <w:r w:rsidR="00AA2CCC">
              <w:t>esective</w:t>
            </w:r>
            <w:proofErr w:type="spellEnd"/>
            <w:r w:rsidR="00AA2CCC">
              <w:t xml:space="preserve"> surgery for </w:t>
            </w:r>
            <w:ins w:id="288" w:author="Owen Pickrell" w:date="2019-05-10T20:00:00Z">
              <w:r w:rsidR="00E25319">
                <w:t>a space occupying lesion</w:t>
              </w:r>
            </w:ins>
            <w:del w:id="289" w:author="Owen Pickrell" w:date="2019-05-10T20:00:00Z">
              <w:r w:rsidR="00AA2CCC" w:rsidDel="00E25319">
                <w:delText>SOL</w:delText>
              </w:r>
            </w:del>
          </w:p>
        </w:tc>
        <w:tc>
          <w:tcPr>
            <w:tcW w:w="3686" w:type="dxa"/>
            <w:tcPrChange w:id="290" w:author="Owen Pickrell" w:date="2019-05-10T20:01:00Z">
              <w:tcPr>
                <w:tcW w:w="3260" w:type="dxa"/>
              </w:tcPr>
            </w:tcPrChange>
          </w:tcPr>
          <w:p w14:paraId="15EEBCD9" w14:textId="48A42047" w:rsidR="00AA2CCC" w:rsidRDefault="006E03CE" w:rsidP="00F94416">
            <w:pPr>
              <w:spacing w:line="480" w:lineRule="auto"/>
            </w:pPr>
            <w:r>
              <w:t>10</w:t>
            </w:r>
          </w:p>
        </w:tc>
      </w:tr>
    </w:tbl>
    <w:p w14:paraId="1D3ED736" w14:textId="77777777" w:rsidR="004C6A90" w:rsidRDefault="004C6A90" w:rsidP="00F94416">
      <w:pPr>
        <w:spacing w:line="480" w:lineRule="auto"/>
      </w:pPr>
    </w:p>
    <w:p w14:paraId="62091FB3" w14:textId="09919CD1" w:rsidR="006E03CE" w:rsidRDefault="006E03CE" w:rsidP="00F94416">
      <w:pPr>
        <w:spacing w:line="480" w:lineRule="auto"/>
        <w:rPr>
          <w:ins w:id="291" w:author="Owen Pickrell" w:date="2019-05-10T20:01:00Z"/>
        </w:rPr>
      </w:pPr>
      <w:r>
        <w:t xml:space="preserve">Table 1: Type of surgical procedure undertaken. </w:t>
      </w:r>
      <w:del w:id="292" w:author="Owen Pickrell" w:date="2019-05-10T20:01:00Z">
        <w:r w:rsidR="00110CC2" w:rsidDel="00E25319">
          <w:delText xml:space="preserve">L, Left side; R, Right side; SOL, space occupying lesion. </w:delText>
        </w:r>
      </w:del>
    </w:p>
    <w:p w14:paraId="3239B1A1" w14:textId="77777777" w:rsidR="00E25319" w:rsidRDefault="00E25319" w:rsidP="00F94416">
      <w:pPr>
        <w:spacing w:line="480" w:lineRule="auto"/>
      </w:pPr>
    </w:p>
    <w:p w14:paraId="4113E967" w14:textId="59B4566A" w:rsidR="0056730D" w:rsidRDefault="002439BA" w:rsidP="00F94416">
      <w:pPr>
        <w:spacing w:line="480" w:lineRule="auto"/>
      </w:pPr>
      <w:r>
        <w:t>49</w:t>
      </w:r>
      <w:r w:rsidR="008F383F">
        <w:t xml:space="preserve"> were right handed, </w:t>
      </w:r>
      <w:r w:rsidR="00593D4A">
        <w:t>seven</w:t>
      </w:r>
      <w:r w:rsidR="008F383F">
        <w:t xml:space="preserve"> left and </w:t>
      </w:r>
      <w:r w:rsidR="00593D4A">
        <w:t>one</w:t>
      </w:r>
      <w:r w:rsidR="008F383F">
        <w:t xml:space="preserve"> ambidextrous.</w:t>
      </w:r>
      <w:r w:rsidR="008F383F">
        <w:rPr>
          <w:color w:val="000000" w:themeColor="text1"/>
        </w:rPr>
        <w:t xml:space="preserve"> </w:t>
      </w:r>
      <w:r w:rsidR="003D13AC">
        <w:t>51% (29)</w:t>
      </w:r>
      <w:r w:rsidR="00AF7940">
        <w:t xml:space="preserve"> of patients had a h</w:t>
      </w:r>
      <w:r w:rsidR="004A768B">
        <w:t xml:space="preserve">istory of febrile seizures, </w:t>
      </w:r>
      <w:r w:rsidR="00AF7940">
        <w:t xml:space="preserve">47% </w:t>
      </w:r>
      <w:r w:rsidR="00DC7E1A">
        <w:t xml:space="preserve">were </w:t>
      </w:r>
      <w:r w:rsidR="00AF7940">
        <w:t>not</w:t>
      </w:r>
      <w:r w:rsidR="005C2C89">
        <w:t>ed</w:t>
      </w:r>
      <w:r w:rsidR="00AF7940">
        <w:t xml:space="preserve"> </w:t>
      </w:r>
      <w:r w:rsidR="004A768B">
        <w:t xml:space="preserve">to have </w:t>
      </w:r>
      <w:r w:rsidR="005C2C89">
        <w:t xml:space="preserve">not </w:t>
      </w:r>
      <w:r w:rsidR="00AF7940">
        <w:t>suffered</w:t>
      </w:r>
      <w:r w:rsidR="008F383F">
        <w:t xml:space="preserve"> a febrile seizure and </w:t>
      </w:r>
      <w:r w:rsidR="00593D4A">
        <w:t>one</w:t>
      </w:r>
      <w:r w:rsidR="008F383F">
        <w:t xml:space="preserve"> </w:t>
      </w:r>
      <w:r w:rsidR="005C2C89">
        <w:t xml:space="preserve">was </w:t>
      </w:r>
      <w:r w:rsidR="008F383F">
        <w:t>undocumented</w:t>
      </w:r>
      <w:r w:rsidR="0056730D">
        <w:t>. Patients had a median</w:t>
      </w:r>
      <w:r w:rsidR="00AF7940">
        <w:t xml:space="preserve"> age </w:t>
      </w:r>
      <w:r w:rsidR="00205399">
        <w:t xml:space="preserve">at surgery </w:t>
      </w:r>
      <w:r w:rsidR="00AF7940">
        <w:t xml:space="preserve">of 34, with the </w:t>
      </w:r>
      <w:commentRangeStart w:id="293"/>
      <w:r w:rsidR="00AF7940">
        <w:t>time</w:t>
      </w:r>
      <w:commentRangeEnd w:id="293"/>
      <w:r w:rsidR="003B6E26">
        <w:rPr>
          <w:rStyle w:val="CommentReference"/>
          <w:rFonts w:asciiTheme="minorHAnsi" w:hAnsiTheme="minorHAnsi" w:cstheme="minorBidi"/>
        </w:rPr>
        <w:commentReference w:id="293"/>
      </w:r>
      <w:r w:rsidR="00AF7940">
        <w:t xml:space="preserve"> between onset of </w:t>
      </w:r>
      <w:r w:rsidR="004A768B">
        <w:t xml:space="preserve">habitual </w:t>
      </w:r>
      <w:r w:rsidR="00AF7940">
        <w:t>seizures (</w:t>
      </w:r>
      <w:r w:rsidR="0056730D">
        <w:t xml:space="preserve">median of </w:t>
      </w:r>
      <w:r w:rsidR="00A21205">
        <w:t>one</w:t>
      </w:r>
      <w:r w:rsidR="00AF7940">
        <w:t xml:space="preserve"> years of age) and </w:t>
      </w:r>
      <w:r w:rsidR="004A768B">
        <w:t>surgery being 24 years</w:t>
      </w:r>
      <w:r w:rsidR="00036C7F">
        <w:t xml:space="preserve"> (range</w:t>
      </w:r>
      <w:r w:rsidR="00A01266">
        <w:t xml:space="preserve"> 2</w:t>
      </w:r>
      <w:r w:rsidR="00A04D60">
        <w:softHyphen/>
        <w:t>–</w:t>
      </w:r>
      <w:r w:rsidR="00A01266">
        <w:t>56</w:t>
      </w:r>
      <w:r w:rsidR="00CC6537">
        <w:t>)</w:t>
      </w:r>
      <w:r w:rsidR="00AF7940">
        <w:t xml:space="preserve">.  </w:t>
      </w:r>
      <w:r w:rsidR="0056730D">
        <w:t xml:space="preserve">Median duration of follow up </w:t>
      </w:r>
      <w:del w:id="294" w:author="Owen Pickrell" w:date="2019-05-10T20:02:00Z">
        <w:r w:rsidR="0056730D" w:rsidDel="003B6E26">
          <w:delText xml:space="preserve">since </w:delText>
        </w:r>
      </w:del>
      <w:ins w:id="295" w:author="Owen Pickrell" w:date="2019-05-10T20:02:00Z">
        <w:r w:rsidR="003B6E26">
          <w:t xml:space="preserve">after </w:t>
        </w:r>
      </w:ins>
      <w:r w:rsidR="001B4FCC">
        <w:t xml:space="preserve">surgery </w:t>
      </w:r>
      <w:del w:id="296" w:author="Owen Pickrell" w:date="2019-05-10T20:02:00Z">
        <w:r w:rsidR="004A768B" w:rsidDel="003B6E26">
          <w:delText>for</w:delText>
        </w:r>
        <w:r w:rsidR="0056730D" w:rsidDel="003B6E26">
          <w:delText xml:space="preserve"> this study </w:delText>
        </w:r>
      </w:del>
      <w:r w:rsidR="0056730D">
        <w:t xml:space="preserve">was </w:t>
      </w:r>
      <w:r w:rsidR="00A21205">
        <w:t>seven</w:t>
      </w:r>
      <w:r w:rsidR="0056730D">
        <w:t xml:space="preserve"> years</w:t>
      </w:r>
      <w:ins w:id="297" w:author="Owen Pickrell" w:date="2019-05-10T20:02:00Z">
        <w:r w:rsidR="003B6E26">
          <w:t xml:space="preserve"> (</w:t>
        </w:r>
      </w:ins>
      <w:del w:id="298" w:author="Owen Pickrell" w:date="2019-05-10T20:02:00Z">
        <w:r w:rsidR="001B4FCC" w:rsidDel="003B6E26">
          <w:delText xml:space="preserve">, with a </w:delText>
        </w:r>
      </w:del>
      <w:r w:rsidR="001B4FCC">
        <w:t xml:space="preserve">range </w:t>
      </w:r>
      <w:del w:id="299" w:author="Owen Pickrell" w:date="2019-05-10T20:02:00Z">
        <w:r w:rsidR="001B4FCC" w:rsidDel="003B6E26">
          <w:delText xml:space="preserve">of </w:delText>
        </w:r>
      </w:del>
      <w:r w:rsidR="001B4FCC">
        <w:t>1</w:t>
      </w:r>
      <w:r w:rsidR="00A04D60">
        <w:t>–</w:t>
      </w:r>
      <w:r w:rsidR="001B4FCC">
        <w:t>19</w:t>
      </w:r>
      <w:ins w:id="300" w:author="Owen Pickrell" w:date="2019-05-10T20:02:00Z">
        <w:r w:rsidR="003B6E26">
          <w:t>)</w:t>
        </w:r>
      </w:ins>
      <w:del w:id="301" w:author="Owen Pickrell" w:date="2019-05-10T20:02:00Z">
        <w:r w:rsidR="001B4FCC" w:rsidDel="003B6E26">
          <w:delText xml:space="preserve"> years</w:delText>
        </w:r>
      </w:del>
      <w:r w:rsidR="001B4FCC">
        <w:t>.</w:t>
      </w:r>
      <w:r w:rsidR="0056730D">
        <w:t xml:space="preserve"> </w:t>
      </w:r>
      <w:proofErr w:type="spellStart"/>
      <w:r w:rsidR="005C2C89">
        <w:t>Lateralisation</w:t>
      </w:r>
      <w:proofErr w:type="spellEnd"/>
      <w:r w:rsidR="00E63EDC">
        <w:t xml:space="preserve"> and h</w:t>
      </w:r>
      <w:r w:rsidR="0056730D">
        <w:t xml:space="preserve">istopathological </w:t>
      </w:r>
      <w:r w:rsidR="00E63EDC">
        <w:t xml:space="preserve">diagnoses are shown </w:t>
      </w:r>
      <w:r w:rsidR="004A768B">
        <w:t xml:space="preserve">in figure 1. </w:t>
      </w:r>
      <w:r w:rsidR="00526214">
        <w:t xml:space="preserve">We found </w:t>
      </w:r>
      <w:ins w:id="302" w:author="Owen Pickrell" w:date="2019-05-10T20:03:00Z">
        <w:r w:rsidR="003B6E26">
          <w:t xml:space="preserve">a </w:t>
        </w:r>
      </w:ins>
      <w:r w:rsidR="00526214">
        <w:t xml:space="preserve">significant difference in the </w:t>
      </w:r>
      <w:r w:rsidR="00526214">
        <w:lastRenderedPageBreak/>
        <w:t>number of pa</w:t>
      </w:r>
      <w:r w:rsidR="00766DC4">
        <w:t>tients operated with left (n=28</w:t>
      </w:r>
      <w:r w:rsidR="00526214">
        <w:t>) and right (n=14) hippocampal sclerosis (HS) p&lt;0.02 (one sample binomial test).</w:t>
      </w:r>
    </w:p>
    <w:p w14:paraId="0E2874BD" w14:textId="77777777" w:rsidR="00205399" w:rsidRDefault="00205399" w:rsidP="00F94416">
      <w:pPr>
        <w:spacing w:line="480" w:lineRule="auto"/>
      </w:pPr>
    </w:p>
    <w:p w14:paraId="474DA901" w14:textId="3CB005D9" w:rsidR="008247F3" w:rsidRDefault="00902922" w:rsidP="005C2C89">
      <w:pPr>
        <w:spacing w:line="480" w:lineRule="auto"/>
        <w:rPr>
          <w:b/>
        </w:rPr>
      </w:pPr>
      <w:r>
        <w:rPr>
          <w:b/>
        </w:rPr>
        <w:t xml:space="preserve">3.2 </w:t>
      </w:r>
      <w:r w:rsidR="005C2C89">
        <w:rPr>
          <w:b/>
        </w:rPr>
        <w:t>Po</w:t>
      </w:r>
      <w:r w:rsidR="00A65DCD">
        <w:rPr>
          <w:b/>
        </w:rPr>
        <w:t>st-operative s</w:t>
      </w:r>
      <w:r w:rsidR="008247F3" w:rsidRPr="00CF3C90">
        <w:rPr>
          <w:b/>
        </w:rPr>
        <w:t xml:space="preserve">eizure </w:t>
      </w:r>
      <w:r w:rsidR="00A65DCD">
        <w:rPr>
          <w:b/>
        </w:rPr>
        <w:t>out</w:t>
      </w:r>
      <w:r w:rsidR="00CA39ED">
        <w:rPr>
          <w:b/>
        </w:rPr>
        <w:t>c</w:t>
      </w:r>
      <w:r w:rsidR="00A65DCD">
        <w:rPr>
          <w:b/>
        </w:rPr>
        <w:t>omes</w:t>
      </w:r>
    </w:p>
    <w:p w14:paraId="09597384" w14:textId="6DDA7CE1" w:rsidR="00AF7940" w:rsidRDefault="00E9522E" w:rsidP="00E238E9">
      <w:pPr>
        <w:spacing w:line="480" w:lineRule="auto"/>
      </w:pPr>
      <w:r>
        <w:t>49</w:t>
      </w:r>
      <w:r w:rsidR="001C6A9C">
        <w:t>%</w:t>
      </w:r>
      <w:r w:rsidR="00CA39ED">
        <w:t xml:space="preserve"> of p</w:t>
      </w:r>
      <w:r w:rsidR="00CA39ED" w:rsidRPr="00397928">
        <w:t>atients were at Engel</w:t>
      </w:r>
      <w:r w:rsidR="0003543E" w:rsidRPr="00397928">
        <w:t xml:space="preserve"> </w:t>
      </w:r>
      <w:r w:rsidR="008247F3" w:rsidRPr="00397928">
        <w:t>class 1 (free from disabling seizures</w:t>
      </w:r>
      <w:r w:rsidR="008247F3" w:rsidRPr="00205399">
        <w:t>)</w:t>
      </w:r>
      <w:r w:rsidR="00CA39ED" w:rsidRPr="00205399">
        <w:t xml:space="preserve">, </w:t>
      </w:r>
      <w:r w:rsidR="000D37A4" w:rsidRPr="00205399">
        <w:t>16</w:t>
      </w:r>
      <w:r w:rsidR="00CA39ED" w:rsidRPr="00205399">
        <w:t>%</w:t>
      </w:r>
      <w:r w:rsidR="00A04D60" w:rsidRPr="00205399">
        <w:t>(9)</w:t>
      </w:r>
      <w:r w:rsidR="00CA39ED" w:rsidRPr="00205399">
        <w:t xml:space="preserve"> class 2, </w:t>
      </w:r>
      <w:r w:rsidRPr="00205399">
        <w:t>23</w:t>
      </w:r>
      <w:r w:rsidR="00CA39ED" w:rsidRPr="00205399">
        <w:t>%</w:t>
      </w:r>
      <w:r w:rsidR="00A04D60" w:rsidRPr="00205399">
        <w:t>(13)</w:t>
      </w:r>
      <w:r w:rsidR="00CA39ED" w:rsidRPr="00205399">
        <w:t xml:space="preserve"> class 3</w:t>
      </w:r>
      <w:r w:rsidR="0054334A" w:rsidRPr="00205399">
        <w:t xml:space="preserve"> </w:t>
      </w:r>
      <w:r w:rsidR="00CA39ED" w:rsidRPr="00205399">
        <w:t>and</w:t>
      </w:r>
      <w:ins w:id="303" w:author="Owen Pickrell" w:date="2019-05-10T20:03:00Z">
        <w:r w:rsidR="003B6E26">
          <w:t xml:space="preserve"> </w:t>
        </w:r>
      </w:ins>
      <w:del w:id="304" w:author="Owen Pickrell" w:date="2019-05-10T20:03:00Z">
        <w:r w:rsidR="00A04D60" w:rsidRPr="00205399" w:rsidDel="003B6E26">
          <w:delText>(7)</w:delText>
        </w:r>
        <w:r w:rsidR="00CA39ED" w:rsidRPr="00205399" w:rsidDel="003B6E26">
          <w:delText xml:space="preserve"> </w:delText>
        </w:r>
      </w:del>
      <w:r w:rsidR="00681F46">
        <w:t>12%</w:t>
      </w:r>
      <w:ins w:id="305" w:author="Owen Pickrell" w:date="2019-05-10T20:04:00Z">
        <w:r w:rsidR="003B6E26">
          <w:t xml:space="preserve">(7) </w:t>
        </w:r>
      </w:ins>
      <w:r w:rsidR="00681F46">
        <w:t xml:space="preserve"> </w:t>
      </w:r>
      <w:r w:rsidR="00CA39ED">
        <w:t>at</w:t>
      </w:r>
      <w:r w:rsidR="008247F3">
        <w:t xml:space="preserve"> class 4</w:t>
      </w:r>
      <w:r w:rsidR="000D37A4">
        <w:t xml:space="preserve"> </w:t>
      </w:r>
      <w:r w:rsidR="008247F3">
        <w:t>(no worthwhile improvement)</w:t>
      </w:r>
      <w:r w:rsidR="005C2C89">
        <w:t xml:space="preserve"> (figure 2</w:t>
      </w:r>
      <w:r w:rsidR="00E238E9">
        <w:t>a</w:t>
      </w:r>
      <w:r w:rsidR="00CA39ED">
        <w:t>)</w:t>
      </w:r>
      <w:r w:rsidR="00A3027E" w:rsidRPr="00A3027E">
        <w:t xml:space="preserve"> </w:t>
      </w:r>
      <w:r w:rsidR="00A3027E">
        <w:fldChar w:fldCharType="begin"/>
      </w:r>
      <w:r w:rsidR="00A3027E">
        <w:instrText xml:space="preserve"> ADDIN EN.CITE &lt;EndNote&gt;&lt;Cite&gt;&lt;Author&gt;Engel&lt;/Author&gt;&lt;Year&gt;2012&lt;/Year&gt;&lt;IDText&gt;Early surgical therapy for drug-resistant temporal lobe epilepsy: a randomized trial&lt;/IDText&gt;&lt;DisplayText&gt;(11)&lt;/DisplayText&gt;&lt;record&gt;&lt;isbn&gt;0098-7484&lt;/isbn&gt;&lt;titles&gt;&lt;title&gt;Early surgical therapy for drug-resistant temporal lobe epilepsy: a randomized trial&lt;/title&gt;&lt;secondary-title&gt;Jama&lt;/secondary-title&gt;&lt;/titles&gt;&lt;pages&gt;922-930&lt;/pages&gt;&lt;number&gt;9&lt;/number&gt;&lt;contributors&gt;&lt;authors&gt;&lt;author&gt;Engel, Jerome&lt;/author&gt;&lt;author&gt;McDermott, Michael P&lt;/author&gt;&lt;author&gt;Wiebe, Samuel&lt;/author&gt;&lt;author&gt;Langfitt, John T&lt;/author&gt;&lt;author&gt;Stern, John M&lt;/author&gt;&lt;author&gt;Dewar, Sandra&lt;/author&gt;&lt;author&gt;Sperling, Michael R&lt;/author&gt;&lt;author&gt;Gardiner, Irenita&lt;/author&gt;&lt;author&gt;Erba, Giuseppe&lt;/author&gt;&lt;author&gt;Fried, Itzhak&lt;/author&gt;&lt;/authors&gt;&lt;/contributors&gt;&lt;added-date format="utc"&gt;1497281067&lt;/added-date&gt;&lt;ref-type name="Journal Article"&gt;17&lt;/ref-type&gt;&lt;dates&gt;&lt;year&gt;2012&lt;/year&gt;&lt;/dates&gt;&lt;rec-number&gt;308&lt;/rec-number&gt;&lt;last-updated-date format="utc"&gt;1497281067&lt;/last-updated-date&gt;&lt;volume&gt;307&lt;/volume&gt;&lt;/record&gt;&lt;/Cite&gt;&lt;/EndNote&gt;</w:instrText>
      </w:r>
      <w:r w:rsidR="00A3027E">
        <w:fldChar w:fldCharType="separate"/>
      </w:r>
      <w:r w:rsidR="00A3027E">
        <w:rPr>
          <w:noProof/>
        </w:rPr>
        <w:t>(11)</w:t>
      </w:r>
      <w:r w:rsidR="00A3027E">
        <w:fldChar w:fldCharType="end"/>
      </w:r>
      <w:r w:rsidR="008247F3">
        <w:t xml:space="preserve">. </w:t>
      </w:r>
      <w:r w:rsidR="00E238E9">
        <w:t xml:space="preserve">A </w:t>
      </w:r>
      <w:r w:rsidR="00AF7940">
        <w:t xml:space="preserve">more detailed </w:t>
      </w:r>
      <w:r w:rsidR="00E238E9">
        <w:t>breakdown of seizure type and frequency before and at one year following surgery was also determined</w:t>
      </w:r>
      <w:r w:rsidR="00A04D60">
        <w:t xml:space="preserve"> (</w:t>
      </w:r>
      <w:r w:rsidR="00E238E9">
        <w:t>figure 2b</w:t>
      </w:r>
      <w:r w:rsidR="00A04D60">
        <w:t>),</w:t>
      </w:r>
      <w:r w:rsidR="007B1E86">
        <w:t xml:space="preserve"> and of seizure type and frequency at long term follow up (figure 2c)</w:t>
      </w:r>
      <w:r w:rsidR="00E238E9">
        <w:t xml:space="preserve">. </w:t>
      </w:r>
    </w:p>
    <w:p w14:paraId="2EDDCDAF" w14:textId="77777777" w:rsidR="00205399" w:rsidRDefault="00205399" w:rsidP="00E238E9">
      <w:pPr>
        <w:spacing w:line="480" w:lineRule="auto"/>
        <w:rPr>
          <w:b/>
        </w:rPr>
      </w:pPr>
    </w:p>
    <w:p w14:paraId="44D17442" w14:textId="45707169" w:rsidR="000C4272" w:rsidRDefault="00902922" w:rsidP="00E238E9">
      <w:pPr>
        <w:spacing w:line="480" w:lineRule="auto"/>
        <w:rPr>
          <w:b/>
        </w:rPr>
      </w:pPr>
      <w:r>
        <w:rPr>
          <w:b/>
        </w:rPr>
        <w:t xml:space="preserve">3.3 </w:t>
      </w:r>
      <w:commentRangeStart w:id="306"/>
      <w:commentRangeStart w:id="307"/>
      <w:r w:rsidR="000C4272">
        <w:rPr>
          <w:b/>
        </w:rPr>
        <w:t>Post-operative morbidity outcomes</w:t>
      </w:r>
      <w:commentRangeEnd w:id="306"/>
      <w:r w:rsidR="003A2B62">
        <w:rPr>
          <w:rStyle w:val="CommentReference"/>
        </w:rPr>
        <w:commentReference w:id="306"/>
      </w:r>
      <w:commentRangeEnd w:id="307"/>
      <w:r w:rsidR="003B6E26">
        <w:rPr>
          <w:rStyle w:val="CommentReference"/>
          <w:rFonts w:asciiTheme="minorHAnsi" w:hAnsiTheme="minorHAnsi" w:cstheme="minorBidi"/>
        </w:rPr>
        <w:commentReference w:id="307"/>
      </w:r>
    </w:p>
    <w:p w14:paraId="79F87C67" w14:textId="1981C7EF" w:rsidR="000C4272" w:rsidRPr="00850C3A" w:rsidRDefault="00D31A15" w:rsidP="00E238E9">
      <w:pPr>
        <w:spacing w:line="480" w:lineRule="auto"/>
        <w:rPr>
          <w:b/>
        </w:rPr>
      </w:pPr>
      <w:r>
        <w:t>Six</w:t>
      </w:r>
      <w:r w:rsidR="005E0D5E">
        <w:t xml:space="preserve"> of the 57 patients suffered surgical site </w:t>
      </w:r>
      <w:r w:rsidR="006608AF">
        <w:t xml:space="preserve">infections </w:t>
      </w:r>
      <w:r w:rsidR="005E0D5E">
        <w:t xml:space="preserve">with </w:t>
      </w:r>
      <w:r>
        <w:t>three</w:t>
      </w:r>
      <w:r w:rsidR="002E1F57">
        <w:t xml:space="preserve"> requiring cranioplasty and one requir</w:t>
      </w:r>
      <w:r w:rsidR="003B1DB1">
        <w:t>ing</w:t>
      </w:r>
      <w:r w:rsidR="002E1F57">
        <w:t xml:space="preserve"> an ITU admission. </w:t>
      </w:r>
      <w:commentRangeStart w:id="308"/>
      <w:commentRangeStart w:id="309"/>
      <w:r w:rsidR="00A04D60">
        <w:t>Three</w:t>
      </w:r>
      <w:r w:rsidR="00ED3E18">
        <w:t xml:space="preserve"> patients </w:t>
      </w:r>
      <w:r w:rsidR="00160D1F">
        <w:t>experience</w:t>
      </w:r>
      <w:r w:rsidR="00673446">
        <w:t>d</w:t>
      </w:r>
      <w:r w:rsidR="00160D1F">
        <w:t xml:space="preserve"> de novo </w:t>
      </w:r>
      <w:r w:rsidR="003B1DB1">
        <w:t>psychiatric</w:t>
      </w:r>
      <w:r w:rsidR="002669FC">
        <w:t xml:space="preserve"> event</w:t>
      </w:r>
      <w:r w:rsidR="00684401">
        <w:t>s</w:t>
      </w:r>
      <w:r w:rsidR="00160D1F">
        <w:t xml:space="preserve"> post-surgery </w:t>
      </w:r>
      <w:r w:rsidR="00684401">
        <w:t xml:space="preserve">that required inpatient stays.  One of these </w:t>
      </w:r>
      <w:r w:rsidR="00160D1F">
        <w:t xml:space="preserve">required </w:t>
      </w:r>
      <w:r w:rsidR="003B1DB1">
        <w:t xml:space="preserve">involuntary detention </w:t>
      </w:r>
      <w:r w:rsidR="00673446">
        <w:t>under the mental health act after attempting suicide by violent means.</w:t>
      </w:r>
      <w:r w:rsidR="00684401">
        <w:t xml:space="preserve"> One other patient attempted suicide with no previous psychiatric history</w:t>
      </w:r>
      <w:commentRangeEnd w:id="308"/>
      <w:r w:rsidR="00C23942">
        <w:rPr>
          <w:rStyle w:val="CommentReference"/>
        </w:rPr>
        <w:commentReference w:id="308"/>
      </w:r>
      <w:commentRangeEnd w:id="309"/>
      <w:r w:rsidR="00B202BF">
        <w:rPr>
          <w:rStyle w:val="CommentReference"/>
          <w:rFonts w:asciiTheme="minorHAnsi" w:hAnsiTheme="minorHAnsi" w:cstheme="minorBidi"/>
        </w:rPr>
        <w:commentReference w:id="309"/>
      </w:r>
      <w:r w:rsidR="00684401">
        <w:t xml:space="preserve">. </w:t>
      </w:r>
      <w:r w:rsidR="00673446">
        <w:t xml:space="preserve"> </w:t>
      </w:r>
      <w:r w:rsidR="004B47EC">
        <w:t xml:space="preserve">23 patients experienced </w:t>
      </w:r>
      <w:r w:rsidR="00EE532A">
        <w:t>at least mild visual impairment on formal testing</w:t>
      </w:r>
      <w:r w:rsidR="0033261A">
        <w:t>.</w:t>
      </w:r>
    </w:p>
    <w:p w14:paraId="47B154DC" w14:textId="77777777" w:rsidR="007B1E86" w:rsidRDefault="007B1E86" w:rsidP="007B1E86">
      <w:pPr>
        <w:spacing w:line="480" w:lineRule="auto"/>
        <w:rPr>
          <w:b/>
        </w:rPr>
      </w:pPr>
    </w:p>
    <w:p w14:paraId="791167D1" w14:textId="6B646A27" w:rsidR="00AF7940" w:rsidRDefault="00902922" w:rsidP="00B60DFB">
      <w:pPr>
        <w:spacing w:line="480" w:lineRule="auto"/>
        <w:jc w:val="both"/>
        <w:rPr>
          <w:b/>
        </w:rPr>
      </w:pPr>
      <w:r>
        <w:rPr>
          <w:b/>
        </w:rPr>
        <w:t xml:space="preserve">3.4 </w:t>
      </w:r>
      <w:r w:rsidR="00B60DFB">
        <w:rPr>
          <w:b/>
        </w:rPr>
        <w:t xml:space="preserve">Anti-epileptic drug usage </w:t>
      </w:r>
    </w:p>
    <w:p w14:paraId="2BC8AC59" w14:textId="2A5C3704" w:rsidR="00AF7940" w:rsidRDefault="00A04D60" w:rsidP="00654351">
      <w:pPr>
        <w:spacing w:line="480" w:lineRule="auto"/>
      </w:pPr>
      <w:del w:id="310" w:author="Owen Pickrell" w:date="2019-05-10T20:04:00Z">
        <w:r w:rsidDel="003B6E26">
          <w:delText>T</w:delText>
        </w:r>
        <w:r w:rsidR="00AF7940" w:rsidDel="003B6E26">
          <w:delText xml:space="preserve">he number of </w:delText>
        </w:r>
      </w:del>
      <w:ins w:id="311" w:author="Owen Pickrell" w:date="2019-05-10T20:05:00Z">
        <w:r w:rsidR="003B6E26">
          <w:t>P</w:t>
        </w:r>
      </w:ins>
      <w:del w:id="312" w:author="Owen Pickrell" w:date="2019-05-10T20:05:00Z">
        <w:r w:rsidR="00AF7940" w:rsidDel="003B6E26">
          <w:delText>p</w:delText>
        </w:r>
      </w:del>
      <w:r w:rsidR="00AF7940">
        <w:t>atient</w:t>
      </w:r>
      <w:r w:rsidR="00417DF4">
        <w:t xml:space="preserve"> follow up data</w:t>
      </w:r>
      <w:r w:rsidR="00AF7940">
        <w:t xml:space="preserve"> reduced</w:t>
      </w:r>
      <w:r>
        <w:t xml:space="preserve"> with increasing time post</w:t>
      </w:r>
      <w:r w:rsidR="00397928">
        <w:t>-</w:t>
      </w:r>
      <w:r>
        <w:t>surgery</w:t>
      </w:r>
      <w:r w:rsidR="00AF7940">
        <w:t>, and therefore, total drug consumption was calculated per capita</w:t>
      </w:r>
      <w:r w:rsidR="00B520B5">
        <w:t xml:space="preserve"> (Figure 4)</w:t>
      </w:r>
      <w:r w:rsidR="00B83723">
        <w:t>.</w:t>
      </w:r>
      <w:r w:rsidR="00AF7940">
        <w:t xml:space="preserve"> </w:t>
      </w:r>
      <w:r w:rsidR="00B520B5">
        <w:t>The mean number of AEDs pre</w:t>
      </w:r>
      <w:r w:rsidR="00F15523">
        <w:t>-</w:t>
      </w:r>
      <w:r w:rsidR="00B520B5">
        <w:t xml:space="preserve">surgery was 2.35, at last </w:t>
      </w:r>
      <w:r>
        <w:t>clinic</w:t>
      </w:r>
      <w:r w:rsidR="00B520B5">
        <w:t xml:space="preserve"> appointment this figure had dropped to 1.83</w:t>
      </w:r>
      <w:r>
        <w:t>,</w:t>
      </w:r>
      <w:r w:rsidR="00B520B5">
        <w:t xml:space="preserve"> a reduction of 22%. </w:t>
      </w:r>
      <w:r w:rsidR="00AF7940">
        <w:t xml:space="preserve">Of the 20 patients who </w:t>
      </w:r>
      <w:r w:rsidR="00F7217D">
        <w:t>s</w:t>
      </w:r>
      <w:r w:rsidR="00AF7940">
        <w:t>to</w:t>
      </w:r>
      <w:r w:rsidR="00417DF4">
        <w:t>p</w:t>
      </w:r>
      <w:r w:rsidR="00AF7940">
        <w:t>p</w:t>
      </w:r>
      <w:r w:rsidR="00F7217D">
        <w:t>ed</w:t>
      </w:r>
      <w:r w:rsidR="00AF7940">
        <w:t xml:space="preserve"> AEDs entirely</w:t>
      </w:r>
      <w:r w:rsidR="00F15523">
        <w:t>,</w:t>
      </w:r>
      <w:r w:rsidR="00AF7940">
        <w:t xml:space="preserve"> only </w:t>
      </w:r>
      <w:r w:rsidR="0045169D">
        <w:t>three</w:t>
      </w:r>
      <w:r w:rsidR="00AF7940">
        <w:t xml:space="preserve"> remained </w:t>
      </w:r>
      <w:r w:rsidR="005A43E6">
        <w:t>seizure</w:t>
      </w:r>
      <w:r w:rsidR="00AF7940">
        <w:t xml:space="preserve"> free</w:t>
      </w:r>
      <w:r w:rsidR="00DC61A2">
        <w:t xml:space="preserve"> with the remaining 17 </w:t>
      </w:r>
      <w:r>
        <w:t>restarting AED treatment</w:t>
      </w:r>
      <w:r w:rsidR="00DC61A2">
        <w:t>.</w:t>
      </w:r>
      <w:r w:rsidR="001629F8">
        <w:t xml:space="preserve"> </w:t>
      </w:r>
      <w:r w:rsidR="00C65EAE">
        <w:t xml:space="preserve"> Of the three</w:t>
      </w:r>
      <w:r w:rsidR="00A36961">
        <w:t xml:space="preserve"> </w:t>
      </w:r>
      <w:r>
        <w:t xml:space="preserve">seizure-free </w:t>
      </w:r>
      <w:r w:rsidR="00A36961">
        <w:t>patients</w:t>
      </w:r>
      <w:r>
        <w:t xml:space="preserve">, </w:t>
      </w:r>
      <w:r w:rsidR="00B3545B">
        <w:t>two</w:t>
      </w:r>
      <w:r w:rsidR="00A933BF">
        <w:t xml:space="preserve"> sto</w:t>
      </w:r>
      <w:r w:rsidR="00BB5F88">
        <w:t xml:space="preserve">pped </w:t>
      </w:r>
      <w:r>
        <w:t xml:space="preserve">their AEDs, </w:t>
      </w:r>
      <w:commentRangeStart w:id="313"/>
      <w:r w:rsidR="001F25E3">
        <w:t xml:space="preserve">having previously taken </w:t>
      </w:r>
      <w:r w:rsidR="00D81182">
        <w:t>1500mg of levetiracetam</w:t>
      </w:r>
      <w:r w:rsidR="001F25E3">
        <w:t xml:space="preserve"> and 300mg of pregabalin</w:t>
      </w:r>
      <w:r w:rsidR="001B3332">
        <w:t xml:space="preserve"> </w:t>
      </w:r>
      <w:r>
        <w:t>respectively</w:t>
      </w:r>
      <w:commentRangeEnd w:id="313"/>
      <w:r w:rsidR="003B6E26">
        <w:rPr>
          <w:rStyle w:val="CommentReference"/>
          <w:rFonts w:asciiTheme="minorHAnsi" w:hAnsiTheme="minorHAnsi" w:cstheme="minorBidi"/>
        </w:rPr>
        <w:commentReference w:id="313"/>
      </w:r>
      <w:r w:rsidR="001B3332">
        <w:t>.</w:t>
      </w:r>
      <w:r w:rsidR="001F25E3">
        <w:t xml:space="preserve">  </w:t>
      </w:r>
      <w:r w:rsidR="001B3332">
        <w:t xml:space="preserve">Both </w:t>
      </w:r>
      <w:r>
        <w:t>stopped</w:t>
      </w:r>
      <w:r w:rsidR="001B3332">
        <w:t xml:space="preserve"> medication </w:t>
      </w:r>
      <w:proofErr w:type="gramStart"/>
      <w:r w:rsidR="00C71FCD">
        <w:t>one</w:t>
      </w:r>
      <w:r w:rsidR="00BB5F88">
        <w:t xml:space="preserve"> year</w:t>
      </w:r>
      <w:proofErr w:type="gramEnd"/>
      <w:r w:rsidR="00BB5F88">
        <w:t xml:space="preserve"> post-</w:t>
      </w:r>
      <w:r w:rsidR="00F15523">
        <w:t>surgery</w:t>
      </w:r>
      <w:r w:rsidR="00A933BF">
        <w:t xml:space="preserve"> and </w:t>
      </w:r>
      <w:r w:rsidR="00F15523">
        <w:t>had follow up at</w:t>
      </w:r>
      <w:r w:rsidR="00C65EAE">
        <w:t xml:space="preserve"> three and </w:t>
      </w:r>
      <w:r w:rsidR="00C65EAE">
        <w:lastRenderedPageBreak/>
        <w:t>five</w:t>
      </w:r>
      <w:r w:rsidR="00A933BF">
        <w:t xml:space="preserve"> years</w:t>
      </w:r>
      <w:r w:rsidR="00BB5F88">
        <w:t xml:space="preserve"> post</w:t>
      </w:r>
      <w:r w:rsidR="00F15523">
        <w:t xml:space="preserve"> operatively. </w:t>
      </w:r>
      <w:commentRangeStart w:id="314"/>
      <w:r w:rsidR="00547290">
        <w:t xml:space="preserve">The third patient </w:t>
      </w:r>
      <w:r w:rsidR="004E2C5E">
        <w:t>attem</w:t>
      </w:r>
      <w:r w:rsidR="00776070">
        <w:t>pted to come off medication at four</w:t>
      </w:r>
      <w:r w:rsidR="004E2C5E">
        <w:t xml:space="preserve"> years</w:t>
      </w:r>
      <w:r w:rsidR="00F15523">
        <w:t xml:space="preserve"> </w:t>
      </w:r>
      <w:r w:rsidR="004E2C5E">
        <w:t>but unfortunately relapsed on this attempt</w:t>
      </w:r>
      <w:r w:rsidR="00C310DD">
        <w:t xml:space="preserve"> and </w:t>
      </w:r>
      <w:r w:rsidR="00F15523">
        <w:t xml:space="preserve">restarted </w:t>
      </w:r>
      <w:proofErr w:type="spellStart"/>
      <w:r w:rsidR="00F15523">
        <w:t>carbamazapine</w:t>
      </w:r>
      <w:proofErr w:type="spellEnd"/>
      <w:r w:rsidR="00F15523">
        <w:t>. After a second attempt at</w:t>
      </w:r>
      <w:r w:rsidR="00C310DD">
        <w:t xml:space="preserve"> </w:t>
      </w:r>
      <w:r w:rsidR="00F15523">
        <w:t>medication reduction</w:t>
      </w:r>
      <w:r w:rsidR="004E2C5E">
        <w:t xml:space="preserve"> </w:t>
      </w:r>
      <w:r w:rsidR="00F15523">
        <w:t xml:space="preserve">they </w:t>
      </w:r>
      <w:r w:rsidR="00F16E51">
        <w:t>remained seizure free</w:t>
      </w:r>
      <w:r w:rsidR="00F15523">
        <w:t xml:space="preserve"> at follow up,</w:t>
      </w:r>
      <w:r w:rsidR="00654351">
        <w:t xml:space="preserve"> </w:t>
      </w:r>
      <w:r w:rsidR="009C7531">
        <w:t xml:space="preserve">13 years </w:t>
      </w:r>
      <w:r w:rsidR="00F15523">
        <w:t>after surgery</w:t>
      </w:r>
      <w:commentRangeEnd w:id="314"/>
      <w:r w:rsidR="003B6E26">
        <w:rPr>
          <w:rStyle w:val="CommentReference"/>
          <w:rFonts w:asciiTheme="minorHAnsi" w:hAnsiTheme="minorHAnsi" w:cstheme="minorBidi"/>
        </w:rPr>
        <w:commentReference w:id="314"/>
      </w:r>
      <w:r w:rsidR="009C7531">
        <w:t xml:space="preserve">. </w:t>
      </w:r>
      <w:r w:rsidR="005D016E">
        <w:t>Of the remaining</w:t>
      </w:r>
      <w:r w:rsidR="00CE1152">
        <w:t xml:space="preserve"> 54 patients, 33 </w:t>
      </w:r>
      <w:r w:rsidR="00F15523">
        <w:t xml:space="preserve">(61%) </w:t>
      </w:r>
      <w:r w:rsidR="00CE1152">
        <w:t xml:space="preserve">were on a </w:t>
      </w:r>
      <w:r w:rsidR="00DC1A17">
        <w:t xml:space="preserve">reduced total AED load </w:t>
      </w:r>
      <w:r w:rsidR="00B1317A">
        <w:t>compared to pre-surgery</w:t>
      </w:r>
      <w:r w:rsidR="00F4142B">
        <w:t xml:space="preserve">, </w:t>
      </w:r>
      <w:r w:rsidR="00281DBA">
        <w:t xml:space="preserve">13 were on the same </w:t>
      </w:r>
      <w:r w:rsidR="00DC1A17">
        <w:t xml:space="preserve">and </w:t>
      </w:r>
      <w:r w:rsidR="00F15523">
        <w:t>eight</w:t>
      </w:r>
      <w:r w:rsidR="00281DBA">
        <w:t xml:space="preserve"> were on a greater AED load.</w:t>
      </w:r>
      <w:r w:rsidR="005D016E">
        <w:t xml:space="preserve"> </w:t>
      </w:r>
    </w:p>
    <w:p w14:paraId="4C8889B4" w14:textId="77777777" w:rsidR="00C56849" w:rsidRDefault="00C56849" w:rsidP="00F94416">
      <w:pPr>
        <w:spacing w:line="480" w:lineRule="auto"/>
      </w:pPr>
    </w:p>
    <w:p w14:paraId="2D17A126" w14:textId="65EA7DCD" w:rsidR="00953F8E" w:rsidRDefault="00902922" w:rsidP="00C56849">
      <w:pPr>
        <w:spacing w:line="480" w:lineRule="auto"/>
        <w:rPr>
          <w:b/>
        </w:rPr>
      </w:pPr>
      <w:r>
        <w:rPr>
          <w:b/>
        </w:rPr>
        <w:t xml:space="preserve">3.5 </w:t>
      </w:r>
      <w:r w:rsidR="00C56849">
        <w:rPr>
          <w:b/>
        </w:rPr>
        <w:t>P</w:t>
      </w:r>
      <w:r w:rsidR="005D1E5C">
        <w:rPr>
          <w:b/>
        </w:rPr>
        <w:t>ostal survey</w:t>
      </w:r>
      <w:r w:rsidR="00C56849">
        <w:rPr>
          <w:b/>
        </w:rPr>
        <w:t xml:space="preserve"> </w:t>
      </w:r>
      <w:r w:rsidR="005D1E5C">
        <w:rPr>
          <w:b/>
        </w:rPr>
        <w:t xml:space="preserve"> </w:t>
      </w:r>
    </w:p>
    <w:p w14:paraId="7E8DF1B6" w14:textId="51EE696B" w:rsidR="00C56849" w:rsidRDefault="00FA23FA" w:rsidP="00654351">
      <w:pPr>
        <w:spacing w:line="480" w:lineRule="auto"/>
      </w:pPr>
      <w:r>
        <w:t>Of the 84</w:t>
      </w:r>
      <w:r w:rsidR="006164B9">
        <w:t xml:space="preserve"> patients </w:t>
      </w:r>
      <w:r w:rsidR="000E1275">
        <w:t>identified, 34</w:t>
      </w:r>
      <w:r w:rsidR="006164B9">
        <w:t xml:space="preserve"> </w:t>
      </w:r>
      <w:r w:rsidR="00C56849">
        <w:t xml:space="preserve">(40%) completed </w:t>
      </w:r>
      <w:r w:rsidR="006164B9">
        <w:t>questionnaire</w:t>
      </w:r>
      <w:r w:rsidR="00C56849">
        <w:t>s</w:t>
      </w:r>
      <w:r w:rsidR="00654351">
        <w:t>. R</w:t>
      </w:r>
      <w:r w:rsidR="001A4011">
        <w:t>esults</w:t>
      </w:r>
      <w:r w:rsidR="00654351">
        <w:t xml:space="preserve"> are</w:t>
      </w:r>
      <w:r w:rsidR="001A4011">
        <w:t xml:space="preserve"> </w:t>
      </w:r>
      <w:del w:id="315" w:author="Owen Pickrell" w:date="2019-05-10T20:07:00Z">
        <w:r w:rsidR="00D90CAB" w:rsidDel="003B6E26">
          <w:delText>surmised</w:delText>
        </w:r>
        <w:r w:rsidR="001A4011" w:rsidDel="003B6E26">
          <w:delText xml:space="preserve"> </w:delText>
        </w:r>
      </w:del>
      <w:ins w:id="316" w:author="Owen Pickrell" w:date="2019-05-10T20:07:00Z">
        <w:r w:rsidR="003B6E26">
          <w:t xml:space="preserve">summarized </w:t>
        </w:r>
      </w:ins>
      <w:r w:rsidR="001A4011">
        <w:t xml:space="preserve">in </w:t>
      </w:r>
      <w:r w:rsidR="007E60AA">
        <w:t>table 2.</w:t>
      </w:r>
    </w:p>
    <w:tbl>
      <w:tblPr>
        <w:tblStyle w:val="TableGrid"/>
        <w:tblpPr w:leftFromText="180" w:rightFromText="180" w:vertAnchor="text" w:horzAnchor="page" w:tblpX="1402" w:tblpY="566"/>
        <w:tblW w:w="0" w:type="auto"/>
        <w:tblLook w:val="04A0" w:firstRow="1" w:lastRow="0" w:firstColumn="1" w:lastColumn="0" w:noHBand="0" w:noVBand="1"/>
        <w:tblPrChange w:id="317" w:author="Owen Pickrell" w:date="2019-05-10T20:07:00Z">
          <w:tblPr>
            <w:tblStyle w:val="TableGrid"/>
            <w:tblpPr w:leftFromText="180" w:rightFromText="180" w:vertAnchor="text" w:horzAnchor="page" w:tblpX="1549" w:tblpY="566"/>
            <w:tblW w:w="0" w:type="auto"/>
            <w:tblLook w:val="04A0" w:firstRow="1" w:lastRow="0" w:firstColumn="1" w:lastColumn="0" w:noHBand="0" w:noVBand="1"/>
          </w:tblPr>
        </w:tblPrChange>
      </w:tblPr>
      <w:tblGrid>
        <w:gridCol w:w="3539"/>
        <w:gridCol w:w="2372"/>
        <w:gridCol w:w="3015"/>
        <w:tblGridChange w:id="318">
          <w:tblGrid>
            <w:gridCol w:w="2882"/>
            <w:gridCol w:w="2882"/>
            <w:gridCol w:w="2883"/>
          </w:tblGrid>
        </w:tblGridChange>
      </w:tblGrid>
      <w:tr w:rsidR="00303615" w14:paraId="081E7295" w14:textId="77777777" w:rsidTr="003B6E26">
        <w:trPr>
          <w:trHeight w:val="565"/>
          <w:trPrChange w:id="319" w:author="Owen Pickrell" w:date="2019-05-10T20:07:00Z">
            <w:trPr>
              <w:trHeight w:val="565"/>
            </w:trPr>
          </w:trPrChange>
        </w:trPr>
        <w:tc>
          <w:tcPr>
            <w:tcW w:w="3539" w:type="dxa"/>
            <w:tcPrChange w:id="320" w:author="Owen Pickrell" w:date="2019-05-10T20:07:00Z">
              <w:tcPr>
                <w:tcW w:w="2882" w:type="dxa"/>
              </w:tcPr>
            </w:tcPrChange>
          </w:tcPr>
          <w:p w14:paraId="40DBCA91" w14:textId="77777777" w:rsidR="000D6833" w:rsidRPr="009D084F" w:rsidRDefault="000D6833" w:rsidP="003B6E26">
            <w:pPr>
              <w:spacing w:line="480" w:lineRule="auto"/>
              <w:rPr>
                <w:color w:val="000000" w:themeColor="text1"/>
              </w:rPr>
            </w:pPr>
          </w:p>
        </w:tc>
        <w:tc>
          <w:tcPr>
            <w:tcW w:w="2372" w:type="dxa"/>
            <w:tcPrChange w:id="321" w:author="Owen Pickrell" w:date="2019-05-10T20:07:00Z">
              <w:tcPr>
                <w:tcW w:w="2882" w:type="dxa"/>
              </w:tcPr>
            </w:tcPrChange>
          </w:tcPr>
          <w:p w14:paraId="4AF6F936" w14:textId="7861E5AB" w:rsidR="000D6833" w:rsidRPr="009D084F" w:rsidRDefault="000D6833" w:rsidP="003B6E26">
            <w:pPr>
              <w:spacing w:line="480" w:lineRule="auto"/>
              <w:rPr>
                <w:color w:val="000000" w:themeColor="text1"/>
              </w:rPr>
            </w:pPr>
            <w:r w:rsidRPr="009D084F">
              <w:rPr>
                <w:color w:val="000000" w:themeColor="text1"/>
              </w:rPr>
              <w:t>Yes</w:t>
            </w:r>
          </w:p>
        </w:tc>
        <w:tc>
          <w:tcPr>
            <w:tcW w:w="3015" w:type="dxa"/>
            <w:tcPrChange w:id="322" w:author="Owen Pickrell" w:date="2019-05-10T20:07:00Z">
              <w:tcPr>
                <w:tcW w:w="2883" w:type="dxa"/>
              </w:tcPr>
            </w:tcPrChange>
          </w:tcPr>
          <w:p w14:paraId="7FC372F7" w14:textId="5EB4C136" w:rsidR="000D6833" w:rsidRPr="009D084F" w:rsidRDefault="000D6833" w:rsidP="003B6E26">
            <w:pPr>
              <w:spacing w:line="480" w:lineRule="auto"/>
              <w:rPr>
                <w:color w:val="000000" w:themeColor="text1"/>
              </w:rPr>
            </w:pPr>
            <w:r w:rsidRPr="009D084F">
              <w:rPr>
                <w:color w:val="000000" w:themeColor="text1"/>
              </w:rPr>
              <w:t>No</w:t>
            </w:r>
          </w:p>
        </w:tc>
      </w:tr>
      <w:tr w:rsidR="00303615" w14:paraId="3B07B0E6" w14:textId="77777777" w:rsidTr="003B6E26">
        <w:trPr>
          <w:trHeight w:val="550"/>
          <w:trPrChange w:id="323" w:author="Owen Pickrell" w:date="2019-05-10T20:07:00Z">
            <w:trPr>
              <w:trHeight w:val="1142"/>
            </w:trPr>
          </w:trPrChange>
        </w:trPr>
        <w:tc>
          <w:tcPr>
            <w:tcW w:w="3539" w:type="dxa"/>
            <w:tcPrChange w:id="324" w:author="Owen Pickrell" w:date="2019-05-10T20:07:00Z">
              <w:tcPr>
                <w:tcW w:w="2882" w:type="dxa"/>
              </w:tcPr>
            </w:tcPrChange>
          </w:tcPr>
          <w:p w14:paraId="131E738E" w14:textId="1AC33306" w:rsidR="000D6833" w:rsidRPr="009D084F" w:rsidRDefault="000D6833" w:rsidP="003B6E26">
            <w:pPr>
              <w:tabs>
                <w:tab w:val="left" w:pos="1915"/>
              </w:tabs>
              <w:spacing w:line="480" w:lineRule="auto"/>
              <w:rPr>
                <w:color w:val="000000" w:themeColor="text1"/>
              </w:rPr>
            </w:pPr>
            <w:r w:rsidRPr="009D084F">
              <w:rPr>
                <w:color w:val="000000" w:themeColor="text1"/>
              </w:rPr>
              <w:t>Employment</w:t>
            </w:r>
            <w:r w:rsidR="005B06C1">
              <w:rPr>
                <w:color w:val="000000" w:themeColor="text1"/>
              </w:rPr>
              <w:t xml:space="preserve"> (Full or part time)</w:t>
            </w:r>
          </w:p>
        </w:tc>
        <w:tc>
          <w:tcPr>
            <w:tcW w:w="2372" w:type="dxa"/>
            <w:tcPrChange w:id="325" w:author="Owen Pickrell" w:date="2019-05-10T20:07:00Z">
              <w:tcPr>
                <w:tcW w:w="2882" w:type="dxa"/>
              </w:tcPr>
            </w:tcPrChange>
          </w:tcPr>
          <w:p w14:paraId="1243D59F" w14:textId="2BD81158" w:rsidR="000D6833" w:rsidRPr="009D084F" w:rsidRDefault="005B06C1" w:rsidP="003B6E26">
            <w:pPr>
              <w:spacing w:line="480" w:lineRule="auto"/>
              <w:rPr>
                <w:color w:val="000000" w:themeColor="text1"/>
              </w:rPr>
            </w:pPr>
            <w:r>
              <w:rPr>
                <w:color w:val="000000" w:themeColor="text1"/>
              </w:rPr>
              <w:t>12</w:t>
            </w:r>
          </w:p>
        </w:tc>
        <w:tc>
          <w:tcPr>
            <w:tcW w:w="3015" w:type="dxa"/>
            <w:tcPrChange w:id="326" w:author="Owen Pickrell" w:date="2019-05-10T20:07:00Z">
              <w:tcPr>
                <w:tcW w:w="2883" w:type="dxa"/>
              </w:tcPr>
            </w:tcPrChange>
          </w:tcPr>
          <w:p w14:paraId="4F66EFBB" w14:textId="1B1E1997" w:rsidR="000D6833" w:rsidRPr="009D084F" w:rsidRDefault="005B06C1" w:rsidP="003B6E26">
            <w:pPr>
              <w:spacing w:line="480" w:lineRule="auto"/>
              <w:rPr>
                <w:color w:val="000000" w:themeColor="text1"/>
              </w:rPr>
            </w:pPr>
            <w:r>
              <w:rPr>
                <w:color w:val="000000" w:themeColor="text1"/>
              </w:rPr>
              <w:t>22</w:t>
            </w:r>
          </w:p>
        </w:tc>
      </w:tr>
      <w:tr w:rsidR="00303615" w14:paraId="1095E420" w14:textId="77777777" w:rsidTr="003B6E26">
        <w:trPr>
          <w:trHeight w:val="577"/>
          <w:trPrChange w:id="327" w:author="Owen Pickrell" w:date="2019-05-10T20:07:00Z">
            <w:trPr>
              <w:trHeight w:val="577"/>
            </w:trPr>
          </w:trPrChange>
        </w:trPr>
        <w:tc>
          <w:tcPr>
            <w:tcW w:w="3539" w:type="dxa"/>
            <w:tcPrChange w:id="328" w:author="Owen Pickrell" w:date="2019-05-10T20:07:00Z">
              <w:tcPr>
                <w:tcW w:w="2882" w:type="dxa"/>
              </w:tcPr>
            </w:tcPrChange>
          </w:tcPr>
          <w:p w14:paraId="311A4AD6" w14:textId="5251FBEC" w:rsidR="000D6833" w:rsidRPr="009D084F" w:rsidRDefault="000D6833" w:rsidP="003B6E26">
            <w:pPr>
              <w:spacing w:line="480" w:lineRule="auto"/>
              <w:rPr>
                <w:color w:val="000000" w:themeColor="text1"/>
              </w:rPr>
            </w:pPr>
            <w:r w:rsidRPr="009D084F">
              <w:rPr>
                <w:color w:val="000000" w:themeColor="text1"/>
              </w:rPr>
              <w:t>Driving</w:t>
            </w:r>
          </w:p>
        </w:tc>
        <w:tc>
          <w:tcPr>
            <w:tcW w:w="2372" w:type="dxa"/>
            <w:tcPrChange w:id="329" w:author="Owen Pickrell" w:date="2019-05-10T20:07:00Z">
              <w:tcPr>
                <w:tcW w:w="2882" w:type="dxa"/>
              </w:tcPr>
            </w:tcPrChange>
          </w:tcPr>
          <w:p w14:paraId="58B5C111" w14:textId="6CC8674E" w:rsidR="000D6833" w:rsidRPr="009D084F" w:rsidRDefault="005B06C1" w:rsidP="003B6E26">
            <w:pPr>
              <w:spacing w:line="480" w:lineRule="auto"/>
              <w:rPr>
                <w:color w:val="000000" w:themeColor="text1"/>
              </w:rPr>
            </w:pPr>
            <w:r>
              <w:rPr>
                <w:color w:val="000000" w:themeColor="text1"/>
              </w:rPr>
              <w:t>7</w:t>
            </w:r>
          </w:p>
        </w:tc>
        <w:tc>
          <w:tcPr>
            <w:tcW w:w="3015" w:type="dxa"/>
            <w:tcPrChange w:id="330" w:author="Owen Pickrell" w:date="2019-05-10T20:07:00Z">
              <w:tcPr>
                <w:tcW w:w="2883" w:type="dxa"/>
              </w:tcPr>
            </w:tcPrChange>
          </w:tcPr>
          <w:p w14:paraId="4FBC9466" w14:textId="5F30170A" w:rsidR="000D6833" w:rsidRPr="009D084F" w:rsidRDefault="005B06C1" w:rsidP="003B6E26">
            <w:pPr>
              <w:spacing w:line="480" w:lineRule="auto"/>
              <w:rPr>
                <w:color w:val="000000" w:themeColor="text1"/>
              </w:rPr>
            </w:pPr>
            <w:r>
              <w:rPr>
                <w:color w:val="000000" w:themeColor="text1"/>
              </w:rPr>
              <w:t>27</w:t>
            </w:r>
          </w:p>
        </w:tc>
      </w:tr>
      <w:tr w:rsidR="00303615" w14:paraId="4C7CD200" w14:textId="77777777" w:rsidTr="003B6E26">
        <w:trPr>
          <w:trHeight w:val="577"/>
          <w:trPrChange w:id="331" w:author="Owen Pickrell" w:date="2019-05-10T20:07:00Z">
            <w:trPr>
              <w:trHeight w:val="577"/>
            </w:trPr>
          </w:trPrChange>
        </w:trPr>
        <w:tc>
          <w:tcPr>
            <w:tcW w:w="3539" w:type="dxa"/>
            <w:tcPrChange w:id="332" w:author="Owen Pickrell" w:date="2019-05-10T20:07:00Z">
              <w:tcPr>
                <w:tcW w:w="2882" w:type="dxa"/>
              </w:tcPr>
            </w:tcPrChange>
          </w:tcPr>
          <w:p w14:paraId="615D55A6" w14:textId="21AD8506" w:rsidR="000D6833" w:rsidRPr="009D084F" w:rsidRDefault="00654351" w:rsidP="003B6E26">
            <w:pPr>
              <w:spacing w:line="480" w:lineRule="auto"/>
              <w:rPr>
                <w:color w:val="000000" w:themeColor="text1"/>
              </w:rPr>
            </w:pPr>
            <w:r>
              <w:rPr>
                <w:color w:val="000000" w:themeColor="text1"/>
              </w:rPr>
              <w:t>S</w:t>
            </w:r>
            <w:r w:rsidR="005B06C1" w:rsidRPr="005B06C1">
              <w:rPr>
                <w:color w:val="000000" w:themeColor="text1"/>
              </w:rPr>
              <w:t>eizure</w:t>
            </w:r>
            <w:r>
              <w:rPr>
                <w:color w:val="000000" w:themeColor="text1"/>
              </w:rPr>
              <w:t xml:space="preserve"> free </w:t>
            </w:r>
          </w:p>
        </w:tc>
        <w:tc>
          <w:tcPr>
            <w:tcW w:w="2372" w:type="dxa"/>
            <w:tcPrChange w:id="333" w:author="Owen Pickrell" w:date="2019-05-10T20:07:00Z">
              <w:tcPr>
                <w:tcW w:w="2882" w:type="dxa"/>
              </w:tcPr>
            </w:tcPrChange>
          </w:tcPr>
          <w:p w14:paraId="54AB99B8" w14:textId="222BB36C" w:rsidR="000D6833" w:rsidRPr="009D084F" w:rsidRDefault="00654351" w:rsidP="003B6E26">
            <w:pPr>
              <w:spacing w:line="480" w:lineRule="auto"/>
              <w:rPr>
                <w:color w:val="000000" w:themeColor="text1"/>
              </w:rPr>
            </w:pPr>
            <w:r>
              <w:rPr>
                <w:color w:val="000000" w:themeColor="text1"/>
              </w:rPr>
              <w:t>21</w:t>
            </w:r>
          </w:p>
        </w:tc>
        <w:tc>
          <w:tcPr>
            <w:tcW w:w="3015" w:type="dxa"/>
            <w:tcPrChange w:id="334" w:author="Owen Pickrell" w:date="2019-05-10T20:07:00Z">
              <w:tcPr>
                <w:tcW w:w="2883" w:type="dxa"/>
              </w:tcPr>
            </w:tcPrChange>
          </w:tcPr>
          <w:p w14:paraId="56350E92" w14:textId="018EF39B" w:rsidR="000D6833" w:rsidRPr="009D084F" w:rsidRDefault="00654351" w:rsidP="003B6E26">
            <w:pPr>
              <w:spacing w:line="480" w:lineRule="auto"/>
              <w:rPr>
                <w:color w:val="000000" w:themeColor="text1"/>
              </w:rPr>
            </w:pPr>
            <w:r>
              <w:rPr>
                <w:color w:val="000000" w:themeColor="text1"/>
              </w:rPr>
              <w:t>13</w:t>
            </w:r>
          </w:p>
        </w:tc>
      </w:tr>
    </w:tbl>
    <w:p w14:paraId="426DBCC8" w14:textId="77777777" w:rsidR="00654351" w:rsidRDefault="00654351" w:rsidP="00E1611E">
      <w:pPr>
        <w:spacing w:line="480" w:lineRule="auto"/>
        <w:rPr>
          <w:highlight w:val="yellow"/>
        </w:rPr>
      </w:pPr>
    </w:p>
    <w:p w14:paraId="4E16BF0E" w14:textId="30E490B4" w:rsidR="009D084F" w:rsidRDefault="00B30A07" w:rsidP="00E1611E">
      <w:pPr>
        <w:spacing w:line="480" w:lineRule="auto"/>
        <w:rPr>
          <w:ins w:id="335" w:author="Owen Pickrell" w:date="2019-05-10T20:08:00Z"/>
        </w:rPr>
      </w:pPr>
      <w:r w:rsidRPr="007E60AA">
        <w:t xml:space="preserve">Table </w:t>
      </w:r>
      <w:r w:rsidR="00397928" w:rsidRPr="007E60AA">
        <w:t>2</w:t>
      </w:r>
      <w:r w:rsidRPr="007E60AA">
        <w:t xml:space="preserve">: </w:t>
      </w:r>
      <w:r w:rsidR="001255FB" w:rsidRPr="007E60AA">
        <w:t>Questionnaire responses for</w:t>
      </w:r>
      <w:r w:rsidR="00441D62" w:rsidRPr="007E60AA">
        <w:t xml:space="preserve"> employment, driving and </w:t>
      </w:r>
      <w:r w:rsidR="00F504AF" w:rsidRPr="007E60AA">
        <w:t>seizure</w:t>
      </w:r>
      <w:r w:rsidR="00441D62" w:rsidRPr="007E60AA">
        <w:t xml:space="preserve"> status</w:t>
      </w:r>
      <w:r w:rsidR="001255FB" w:rsidRPr="007E60AA">
        <w:t>.</w:t>
      </w:r>
    </w:p>
    <w:p w14:paraId="4B900CD3" w14:textId="77777777" w:rsidR="003B6E26" w:rsidRPr="007E60AA" w:rsidRDefault="003B6E26" w:rsidP="00E1611E">
      <w:pPr>
        <w:spacing w:line="480" w:lineRule="auto"/>
      </w:pPr>
    </w:p>
    <w:p w14:paraId="1D9DBBE1" w14:textId="40484CF2" w:rsidR="002F76DB" w:rsidRPr="00E1611E" w:rsidRDefault="001255FB" w:rsidP="00E1611E">
      <w:pPr>
        <w:spacing w:line="480" w:lineRule="auto"/>
      </w:pPr>
      <w:r>
        <w:t>The s</w:t>
      </w:r>
      <w:r w:rsidR="00384796">
        <w:t>even</w:t>
      </w:r>
      <w:r w:rsidR="00AD44B8">
        <w:t xml:space="preserve"> patients </w:t>
      </w:r>
      <w:r>
        <w:t>who returned to drive did so a mean of</w:t>
      </w:r>
      <w:r w:rsidR="00E76352">
        <w:t xml:space="preserve"> 3.5 years</w:t>
      </w:r>
      <w:r>
        <w:t xml:space="preserve"> </w:t>
      </w:r>
      <w:del w:id="336" w:author="Owen Pickrell" w:date="2019-05-10T21:02:00Z">
        <w:r w:rsidDel="00E74589">
          <w:delText>post surgery</w:delText>
        </w:r>
      </w:del>
      <w:ins w:id="337" w:author="Owen Pickrell" w:date="2019-05-10T21:02:00Z">
        <w:r w:rsidR="00E74589">
          <w:t>post-surgery</w:t>
        </w:r>
      </w:ins>
      <w:r>
        <w:t>.</w:t>
      </w:r>
    </w:p>
    <w:p w14:paraId="473D6CCC" w14:textId="1ED90A7C" w:rsidR="006812FD" w:rsidRPr="002F76DB" w:rsidRDefault="00FD383E" w:rsidP="00F94416">
      <w:pPr>
        <w:spacing w:line="480" w:lineRule="auto"/>
        <w:rPr>
          <w:b/>
        </w:rPr>
      </w:pPr>
      <w:r>
        <w:t>Patients</w:t>
      </w:r>
      <w:r w:rsidR="00355A22">
        <w:t>’</w:t>
      </w:r>
      <w:r w:rsidR="0003368C">
        <w:t xml:space="preserve"> </w:t>
      </w:r>
      <w:r w:rsidR="001255FB">
        <w:t xml:space="preserve">questionnaire </w:t>
      </w:r>
      <w:r w:rsidR="0003368C">
        <w:t xml:space="preserve">responses </w:t>
      </w:r>
      <w:r w:rsidR="00E1611E">
        <w:t>to seizure</w:t>
      </w:r>
      <w:del w:id="338" w:author="Owen Pickrell" w:date="2019-05-10T20:08:00Z">
        <w:r w:rsidR="00E1611E" w:rsidDel="003B6E26">
          <w:delText>s</w:delText>
        </w:r>
      </w:del>
      <w:r w:rsidR="00E1611E">
        <w:t xml:space="preserve"> </w:t>
      </w:r>
      <w:r w:rsidR="004B3861">
        <w:t>frequency can be</w:t>
      </w:r>
      <w:r w:rsidR="002F2274">
        <w:t xml:space="preserve"> </w:t>
      </w:r>
      <w:r w:rsidR="00E1611E">
        <w:t>see</w:t>
      </w:r>
      <w:r w:rsidR="004B3861">
        <w:t>n in</w:t>
      </w:r>
      <w:r w:rsidR="00E1611E">
        <w:t xml:space="preserve"> figure 2d</w:t>
      </w:r>
      <w:r w:rsidR="00246BAF">
        <w:t xml:space="preserve">.  </w:t>
      </w:r>
      <w:r w:rsidR="00654351">
        <w:t>T</w:t>
      </w:r>
      <w:r w:rsidR="00A574E7">
        <w:t>wo</w:t>
      </w:r>
      <w:r w:rsidR="002F76DB">
        <w:t xml:space="preserve"> </w:t>
      </w:r>
      <w:r w:rsidR="003C324D">
        <w:t xml:space="preserve">patients </w:t>
      </w:r>
      <w:r w:rsidR="00081A4B">
        <w:t>(</w:t>
      </w:r>
      <w:r w:rsidR="00403BC3">
        <w:t>6%</w:t>
      </w:r>
      <w:r w:rsidR="00081A4B">
        <w:t xml:space="preserve">) </w:t>
      </w:r>
      <w:r w:rsidR="002F76DB">
        <w:t xml:space="preserve">experienced no </w:t>
      </w:r>
      <w:r>
        <w:t>reduction</w:t>
      </w:r>
      <w:r w:rsidR="002F76DB">
        <w:t xml:space="preserve"> in </w:t>
      </w:r>
      <w:r w:rsidR="003C324D">
        <w:t xml:space="preserve">seizure </w:t>
      </w:r>
      <w:r w:rsidR="00933D3A">
        <w:t>frequency, with</w:t>
      </w:r>
      <w:r w:rsidR="00246BAF">
        <w:t xml:space="preserve"> the rest experiencing</w:t>
      </w:r>
      <w:r w:rsidR="00A7100F">
        <w:t xml:space="preserve"> at least</w:t>
      </w:r>
      <w:r w:rsidR="00644E3E">
        <w:t xml:space="preserve"> a</w:t>
      </w:r>
      <w:r w:rsidR="00A7100F">
        <w:t xml:space="preserve"> one </w:t>
      </w:r>
      <w:r w:rsidR="00644E3E">
        <w:t xml:space="preserve">class </w:t>
      </w:r>
      <w:r w:rsidR="00A7100F">
        <w:t>reduction</w:t>
      </w:r>
      <w:r w:rsidR="00644E3E">
        <w:t>.</w:t>
      </w:r>
      <w:r w:rsidR="00CC120F">
        <w:t xml:space="preserve"> </w:t>
      </w:r>
      <w:r w:rsidR="00D063D4">
        <w:t>13</w:t>
      </w:r>
      <w:r w:rsidR="00403BC3">
        <w:t xml:space="preserve"> (40%)</w:t>
      </w:r>
      <w:r w:rsidR="00D063D4">
        <w:t xml:space="preserve"> patien</w:t>
      </w:r>
      <w:r w:rsidR="00384DF1">
        <w:t>ts reported seizure free</w:t>
      </w:r>
      <w:r w:rsidR="00403BC3">
        <w:t>dom</w:t>
      </w:r>
      <w:r w:rsidR="00384DF1">
        <w:t>.</w:t>
      </w:r>
      <w:r w:rsidR="00403BC3">
        <w:t xml:space="preserve"> No patients reported worsening seizures</w:t>
      </w:r>
      <w:r w:rsidR="00B57ABC">
        <w:t xml:space="preserve"> </w:t>
      </w:r>
      <w:r w:rsidR="003F2AA6">
        <w:t>however</w:t>
      </w:r>
      <w:r w:rsidR="00B57ABC">
        <w:t xml:space="preserve">, </w:t>
      </w:r>
      <w:r w:rsidR="004678C4">
        <w:t xml:space="preserve">3 </w:t>
      </w:r>
      <w:r w:rsidR="001E5C98">
        <w:t xml:space="preserve">patients reported </w:t>
      </w:r>
      <w:ins w:id="339" w:author="Owen Pickrell" w:date="2019-05-10T20:10:00Z">
        <w:r w:rsidR="003B6E26">
          <w:t xml:space="preserve">that </w:t>
        </w:r>
      </w:ins>
      <w:r w:rsidR="00A65C72">
        <w:t xml:space="preserve">their </w:t>
      </w:r>
      <w:r w:rsidR="005E0E24">
        <w:t xml:space="preserve">QOL </w:t>
      </w:r>
      <w:ins w:id="340" w:author="Owen Pickrell" w:date="2019-05-10T20:10:00Z">
        <w:r w:rsidR="003B6E26">
          <w:t xml:space="preserve">had </w:t>
        </w:r>
      </w:ins>
      <w:del w:id="341" w:author="Owen Pickrell" w:date="2019-05-10T20:10:00Z">
        <w:r w:rsidR="005E0E24" w:rsidDel="003B6E26">
          <w:delText>has</w:delText>
        </w:r>
        <w:r w:rsidR="00A65C72" w:rsidDel="003B6E26">
          <w:delText xml:space="preserve"> </w:delText>
        </w:r>
      </w:del>
      <w:r w:rsidR="00A65C72">
        <w:t>decreased</w:t>
      </w:r>
      <w:r w:rsidR="005E0E24">
        <w:t xml:space="preserve">. </w:t>
      </w:r>
      <w:r w:rsidR="003C1B22">
        <w:t xml:space="preserve">26 (76%) of the 34 patients </w:t>
      </w:r>
      <w:del w:id="342" w:author="Owen Pickrell" w:date="2019-05-10T20:09:00Z">
        <w:r w:rsidR="003C1B22" w:rsidDel="003B6E26">
          <w:delText>expressed the view</w:delText>
        </w:r>
      </w:del>
      <w:ins w:id="343" w:author="Owen Pickrell" w:date="2019-05-10T20:09:00Z">
        <w:r w:rsidR="003B6E26">
          <w:t>reported</w:t>
        </w:r>
      </w:ins>
      <w:r w:rsidR="003C1B22">
        <w:t xml:space="preserve"> that their QOL has improved to some extent.</w:t>
      </w:r>
    </w:p>
    <w:p w14:paraId="1A83A195" w14:textId="6A630A58" w:rsidR="008A1C7E" w:rsidRDefault="00DF14D1" w:rsidP="00216ED6">
      <w:pPr>
        <w:spacing w:line="480" w:lineRule="auto"/>
      </w:pPr>
      <w:r>
        <w:t xml:space="preserve"> </w:t>
      </w:r>
    </w:p>
    <w:p w14:paraId="48CBEA7E" w14:textId="77777777" w:rsidR="00171112" w:rsidRDefault="00171112">
      <w:pPr>
        <w:rPr>
          <w:ins w:id="344" w:author="Owen Pickrell" w:date="2019-05-10T20:49:00Z"/>
          <w:b/>
          <w:bCs/>
        </w:rPr>
      </w:pPr>
      <w:ins w:id="345" w:author="Owen Pickrell" w:date="2019-05-10T20:49:00Z">
        <w:r>
          <w:rPr>
            <w:b/>
            <w:bCs/>
          </w:rPr>
          <w:br w:type="page"/>
        </w:r>
      </w:ins>
    </w:p>
    <w:p w14:paraId="46DA91F1" w14:textId="25585544" w:rsidR="000D6C5E" w:rsidRPr="00EA25BF" w:rsidRDefault="00902922" w:rsidP="00EA25BF">
      <w:pPr>
        <w:spacing w:line="480" w:lineRule="auto"/>
        <w:rPr>
          <w:b/>
          <w:bCs/>
        </w:rPr>
      </w:pPr>
      <w:r>
        <w:rPr>
          <w:b/>
          <w:bCs/>
        </w:rPr>
        <w:lastRenderedPageBreak/>
        <w:t xml:space="preserve">3.6 </w:t>
      </w:r>
      <w:r w:rsidR="00A97FE2" w:rsidRPr="00EA25BF">
        <w:rPr>
          <w:b/>
          <w:bCs/>
        </w:rPr>
        <w:t>Q</w:t>
      </w:r>
      <w:r w:rsidR="00933D3A" w:rsidRPr="00EA25BF">
        <w:rPr>
          <w:b/>
          <w:bCs/>
        </w:rPr>
        <w:t>OL</w:t>
      </w:r>
      <w:r w:rsidR="00EA25BF" w:rsidRPr="00EA25BF">
        <w:rPr>
          <w:b/>
          <w:bCs/>
        </w:rPr>
        <w:t xml:space="preserve">IE-P31 </w:t>
      </w:r>
      <w:r w:rsidR="0007557D" w:rsidRPr="00EA25BF">
        <w:rPr>
          <w:b/>
          <w:bCs/>
        </w:rPr>
        <w:t>questionnaire</w:t>
      </w:r>
    </w:p>
    <w:p w14:paraId="6EE7BA1C" w14:textId="103C0E46" w:rsidR="00674B40" w:rsidRDefault="00421353" w:rsidP="00216ED6">
      <w:pPr>
        <w:spacing w:line="480" w:lineRule="auto"/>
      </w:pPr>
      <w:r>
        <w:t>Four</w:t>
      </w:r>
      <w:r w:rsidR="00D6110A">
        <w:t xml:space="preserve"> </w:t>
      </w:r>
      <w:r w:rsidR="008E5F54">
        <w:t xml:space="preserve">responses </w:t>
      </w:r>
      <w:r w:rsidR="00EA25BF">
        <w:t xml:space="preserve">were excluded due to incomplete </w:t>
      </w:r>
      <w:r w:rsidR="0081346C">
        <w:t>responses</w:t>
      </w:r>
      <w:r w:rsidR="00EA25BF">
        <w:t xml:space="preserve"> to the questions.</w:t>
      </w:r>
      <w:r w:rsidR="0079523C">
        <w:rPr>
          <w:color w:val="000000" w:themeColor="text1"/>
        </w:rPr>
        <w:t xml:space="preserve"> </w:t>
      </w:r>
      <w:r w:rsidR="001D5149">
        <w:rPr>
          <w:color w:val="000000" w:themeColor="text1"/>
        </w:rPr>
        <w:t>The remaining</w:t>
      </w:r>
      <w:r w:rsidR="000D2AC6">
        <w:rPr>
          <w:color w:val="000000" w:themeColor="text1"/>
        </w:rPr>
        <w:t xml:space="preserve"> </w:t>
      </w:r>
      <w:r w:rsidR="00DE2B30">
        <w:rPr>
          <w:color w:val="000000" w:themeColor="text1"/>
        </w:rPr>
        <w:t xml:space="preserve">30 scores were calculated. </w:t>
      </w:r>
      <w:r w:rsidR="001B7614">
        <w:rPr>
          <w:color w:val="000000" w:themeColor="text1"/>
        </w:rPr>
        <w:t>The final score is a scale ranging from</w:t>
      </w:r>
      <w:r w:rsidR="00DE2B30">
        <w:rPr>
          <w:color w:val="000000" w:themeColor="text1"/>
        </w:rPr>
        <w:t xml:space="preserve"> 0</w:t>
      </w:r>
      <w:r w:rsidR="003C324D">
        <w:rPr>
          <w:color w:val="000000" w:themeColor="text1"/>
        </w:rPr>
        <w:softHyphen/>
        <w:t>–100</w:t>
      </w:r>
      <w:r w:rsidR="005B7983">
        <w:rPr>
          <w:color w:val="000000" w:themeColor="text1"/>
        </w:rPr>
        <w:t xml:space="preserve">, with a </w:t>
      </w:r>
      <w:r w:rsidR="001B7614">
        <w:rPr>
          <w:color w:val="000000" w:themeColor="text1"/>
        </w:rPr>
        <w:t>score of 100</w:t>
      </w:r>
      <w:r w:rsidR="00AD38C3">
        <w:rPr>
          <w:color w:val="000000" w:themeColor="text1"/>
        </w:rPr>
        <w:t xml:space="preserve"> being t</w:t>
      </w:r>
      <w:r w:rsidR="00EA4924">
        <w:rPr>
          <w:color w:val="000000" w:themeColor="text1"/>
        </w:rPr>
        <w:t xml:space="preserve">he best possible QOL. The </w:t>
      </w:r>
      <w:r w:rsidR="004E2A5A" w:rsidRPr="00CD7337">
        <w:rPr>
          <w:color w:val="FF0000"/>
        </w:rPr>
        <w:t xml:space="preserve">mean </w:t>
      </w:r>
      <w:r w:rsidR="003C324D">
        <w:rPr>
          <w:color w:val="FF0000"/>
        </w:rPr>
        <w:t>score</w:t>
      </w:r>
      <w:r w:rsidR="003C324D" w:rsidRPr="00CD7337">
        <w:rPr>
          <w:color w:val="FF0000"/>
        </w:rPr>
        <w:t xml:space="preserve"> </w:t>
      </w:r>
      <w:r w:rsidR="003C324D">
        <w:rPr>
          <w:color w:val="FF0000"/>
        </w:rPr>
        <w:t>was</w:t>
      </w:r>
      <w:r w:rsidR="008D0B1E" w:rsidRPr="00CD7337">
        <w:rPr>
          <w:color w:val="FF0000"/>
        </w:rPr>
        <w:t xml:space="preserve"> </w:t>
      </w:r>
      <w:r w:rsidR="004F5AAE" w:rsidRPr="00CD7337">
        <w:rPr>
          <w:color w:val="FF0000"/>
        </w:rPr>
        <w:t>55.2</w:t>
      </w:r>
      <w:r w:rsidR="003C324D">
        <w:rPr>
          <w:color w:val="FF0000"/>
        </w:rPr>
        <w:t xml:space="preserve"> (</w:t>
      </w:r>
      <w:proofErr w:type="spellStart"/>
      <w:r w:rsidR="003C324D">
        <w:rPr>
          <w:color w:val="FF0000"/>
        </w:rPr>
        <w:t>s.d.</w:t>
      </w:r>
      <w:proofErr w:type="spellEnd"/>
      <w:r w:rsidR="003C324D">
        <w:rPr>
          <w:color w:val="FF0000"/>
        </w:rPr>
        <w:t xml:space="preserve"> 21.7)</w:t>
      </w:r>
      <w:r w:rsidR="00A440AF" w:rsidRPr="00CD7337">
        <w:rPr>
          <w:color w:val="FF0000"/>
        </w:rPr>
        <w:t>.</w:t>
      </w:r>
      <w:r w:rsidR="00184535" w:rsidRPr="00CD7337">
        <w:rPr>
          <w:color w:val="FF0000"/>
        </w:rPr>
        <w:t xml:space="preserve"> Those free of seizures scored a mean of </w:t>
      </w:r>
      <w:r w:rsidR="00CB446E" w:rsidRPr="00CD7337">
        <w:rPr>
          <w:color w:val="FF0000"/>
        </w:rPr>
        <w:t>67.9 whereas</w:t>
      </w:r>
      <w:r w:rsidR="00184535" w:rsidRPr="00CD7337">
        <w:rPr>
          <w:color w:val="FF0000"/>
        </w:rPr>
        <w:t xml:space="preserve"> those who </w:t>
      </w:r>
      <w:r w:rsidR="00CB446E" w:rsidRPr="00CD7337">
        <w:rPr>
          <w:color w:val="FF0000"/>
        </w:rPr>
        <w:t>did not achieve seizure freedom sco</w:t>
      </w:r>
      <w:del w:id="346" w:author="Owen Pickrell" w:date="2019-05-10T20:11:00Z">
        <w:r w:rsidR="00CB446E" w:rsidRPr="00CD7337" w:rsidDel="003B6E26">
          <w:rPr>
            <w:color w:val="FF0000"/>
          </w:rPr>
          <w:delText>u</w:delText>
        </w:r>
      </w:del>
      <w:r w:rsidR="00CB446E" w:rsidRPr="00CD7337">
        <w:rPr>
          <w:color w:val="FF0000"/>
        </w:rPr>
        <w:t>red 46.1</w:t>
      </w:r>
      <w:r w:rsidR="004441A3" w:rsidRPr="00CD7337">
        <w:rPr>
          <w:color w:val="FF0000"/>
        </w:rPr>
        <w:t xml:space="preserve">, </w:t>
      </w:r>
      <w:del w:id="347" w:author="Owen Pickrell" w:date="2019-05-10T20:11:00Z">
        <w:r w:rsidR="004441A3" w:rsidRPr="00CD7337" w:rsidDel="003B6E26">
          <w:rPr>
            <w:color w:val="FF0000"/>
          </w:rPr>
          <w:delText xml:space="preserve">giving </w:delText>
        </w:r>
      </w:del>
      <w:r w:rsidR="004441A3" w:rsidRPr="00CD7337">
        <w:rPr>
          <w:color w:val="FF0000"/>
        </w:rPr>
        <w:t xml:space="preserve">a </w:t>
      </w:r>
      <w:r w:rsidR="00A75148" w:rsidRPr="00CD7337">
        <w:rPr>
          <w:color w:val="FF0000"/>
        </w:rPr>
        <w:t xml:space="preserve">difference </w:t>
      </w:r>
      <w:r w:rsidR="004441A3" w:rsidRPr="00CD7337">
        <w:rPr>
          <w:color w:val="FF0000"/>
        </w:rPr>
        <w:t>of</w:t>
      </w:r>
      <w:r w:rsidR="00F84B50" w:rsidRPr="00CD7337">
        <w:rPr>
          <w:color w:val="FF0000"/>
        </w:rPr>
        <w:t xml:space="preserve"> 21.6</w:t>
      </w:r>
      <w:r w:rsidR="001D444E" w:rsidRPr="00CD7337">
        <w:rPr>
          <w:color w:val="FF0000"/>
        </w:rPr>
        <w:t xml:space="preserve"> (</w:t>
      </w:r>
      <w:r w:rsidR="003C324D">
        <w:rPr>
          <w:color w:val="FF0000"/>
        </w:rPr>
        <w:t xml:space="preserve">95% </w:t>
      </w:r>
      <w:r w:rsidR="001D444E" w:rsidRPr="00CD7337">
        <w:rPr>
          <w:color w:val="FF0000"/>
        </w:rPr>
        <w:t>CI 7.0,37.9) p&lt;0.006</w:t>
      </w:r>
      <w:r w:rsidR="003C324D">
        <w:rPr>
          <w:color w:val="FF0000"/>
        </w:rPr>
        <w:t xml:space="preserve"> (</w:t>
      </w:r>
      <w:r w:rsidR="003C324D" w:rsidRPr="003C324D">
        <w:rPr>
          <w:color w:val="FF0000"/>
        </w:rPr>
        <w:t>Mann-Whitney U)</w:t>
      </w:r>
      <w:r w:rsidR="001D444E" w:rsidRPr="00CD7337">
        <w:rPr>
          <w:color w:val="FF0000"/>
        </w:rPr>
        <w:t xml:space="preserve">. </w:t>
      </w:r>
    </w:p>
    <w:p w14:paraId="68AEDB97" w14:textId="77777777" w:rsidR="008B5560" w:rsidRDefault="008B5560" w:rsidP="00216ED6">
      <w:pPr>
        <w:spacing w:line="480" w:lineRule="auto"/>
      </w:pPr>
    </w:p>
    <w:p w14:paraId="1A6DF4D2" w14:textId="79BDDEB7" w:rsidR="008B4D52" w:rsidRPr="00902922" w:rsidRDefault="00902922" w:rsidP="00216ED6">
      <w:pPr>
        <w:spacing w:line="480" w:lineRule="auto"/>
        <w:rPr>
          <w:b/>
        </w:rPr>
      </w:pPr>
      <w:r>
        <w:rPr>
          <w:b/>
        </w:rPr>
        <w:t xml:space="preserve">3.7 </w:t>
      </w:r>
      <w:del w:id="348" w:author="Owen Pickrell" w:date="2019-05-10T20:11:00Z">
        <w:r w:rsidR="008B5560" w:rsidRPr="00902922" w:rsidDel="003B6E26">
          <w:rPr>
            <w:b/>
          </w:rPr>
          <w:delText>SAIL Data</w:delText>
        </w:r>
      </w:del>
      <w:ins w:id="349" w:author="Owen Pickrell" w:date="2019-05-10T20:11:00Z">
        <w:r w:rsidR="003B6E26">
          <w:rPr>
            <w:b/>
          </w:rPr>
          <w:t>Routinely-Collected data</w:t>
        </w:r>
      </w:ins>
      <w:r w:rsidR="008B5560" w:rsidRPr="00902922">
        <w:rPr>
          <w:b/>
        </w:rPr>
        <w:t xml:space="preserve"> </w:t>
      </w:r>
      <w:commentRangeStart w:id="350"/>
    </w:p>
    <w:p w14:paraId="75BDD25C" w14:textId="1B316B90" w:rsidR="008B4D52" w:rsidDel="00171112" w:rsidRDefault="003364F1" w:rsidP="008B4D52">
      <w:pPr>
        <w:spacing w:line="480" w:lineRule="auto"/>
        <w:rPr>
          <w:del w:id="351" w:author="Owen Pickrell" w:date="2019-05-10T20:49:00Z"/>
        </w:rPr>
      </w:pPr>
      <w:r>
        <w:t xml:space="preserve">We were able to link </w:t>
      </w:r>
      <w:ins w:id="352" w:author="Arron Lacey" w:date="2019-05-09T09:27:00Z">
        <w:r w:rsidR="002F22D5">
          <w:t>34</w:t>
        </w:r>
      </w:ins>
      <w:del w:id="353" w:author="Arron Lacey" w:date="2019-05-09T09:27:00Z">
        <w:r w:rsidR="008B4D52" w:rsidDel="002F22D5">
          <w:delText>28</w:delText>
        </w:r>
      </w:del>
      <w:r w:rsidR="008B4D52">
        <w:t xml:space="preserve"> patients </w:t>
      </w:r>
      <w:r>
        <w:t xml:space="preserve">with routinely-collected healthcare data before and after surgery. </w:t>
      </w:r>
      <w:r w:rsidR="008B4D52">
        <w:t xml:space="preserve"> The proportion of men, mean age </w:t>
      </w:r>
      <w:del w:id="354" w:author="Owen Pickrell" w:date="2019-05-10T20:11:00Z">
        <w:r w:rsidR="008B4D52" w:rsidDel="003B6E26">
          <w:delText xml:space="preserve">of </w:delText>
        </w:r>
      </w:del>
      <w:ins w:id="355" w:author="Owen Pickrell" w:date="2019-05-10T20:11:00Z">
        <w:r w:rsidR="003B6E26">
          <w:t xml:space="preserve">at </w:t>
        </w:r>
      </w:ins>
      <w:r w:rsidR="008B4D52">
        <w:t>diagnosis and age at surgery were 3</w:t>
      </w:r>
      <w:ins w:id="356" w:author="Arron Lacey" w:date="2019-05-09T09:36:00Z">
        <w:r w:rsidR="00ED224A">
          <w:t>8</w:t>
        </w:r>
      </w:ins>
      <w:del w:id="357" w:author="Arron Lacey" w:date="2019-05-09T09:36:00Z">
        <w:r w:rsidR="008B4D52" w:rsidDel="00ED224A">
          <w:delText>2</w:delText>
        </w:r>
      </w:del>
      <w:r w:rsidR="008B4D52">
        <w:t>%, 10 years and 3</w:t>
      </w:r>
      <w:ins w:id="358" w:author="Arron Lacey" w:date="2019-05-09T09:30:00Z">
        <w:r w:rsidR="00ED224A">
          <w:t>6</w:t>
        </w:r>
      </w:ins>
      <w:del w:id="359" w:author="Arron Lacey" w:date="2019-05-09T09:30:00Z">
        <w:r w:rsidR="008B4D52" w:rsidDel="00ED224A">
          <w:delText>5</w:delText>
        </w:r>
      </w:del>
      <w:r w:rsidR="008B4D52">
        <w:t xml:space="preserve"> years respectively. </w:t>
      </w:r>
    </w:p>
    <w:p w14:paraId="304AD972" w14:textId="0E87E902" w:rsidR="008B4D52" w:rsidDel="00171112" w:rsidRDefault="008B4D52" w:rsidP="008B4D52">
      <w:pPr>
        <w:spacing w:line="480" w:lineRule="auto"/>
        <w:rPr>
          <w:del w:id="360" w:author="Owen Pickrell" w:date="2019-05-10T20:49:00Z"/>
        </w:rPr>
      </w:pPr>
    </w:p>
    <w:p w14:paraId="794DD738" w14:textId="063B5917" w:rsidR="00BC18E9" w:rsidDel="00171112" w:rsidRDefault="00A73FD2" w:rsidP="008B5560">
      <w:pPr>
        <w:keepNext/>
        <w:spacing w:line="480" w:lineRule="auto"/>
        <w:jc w:val="center"/>
        <w:rPr>
          <w:del w:id="361" w:author="Owen Pickrell" w:date="2019-05-10T20:49:00Z"/>
        </w:rPr>
      </w:pPr>
      <w:moveFromRangeStart w:id="362" w:author="Owen Pickrell" w:date="2019-05-10T20:44:00Z" w:name="move8413500"/>
      <w:moveFrom w:id="363" w:author="Owen Pickrell" w:date="2019-05-10T20:44:00Z">
        <w:ins w:id="364" w:author="Arron Lacey" w:date="2019-05-10T11:39:00Z">
          <w:del w:id="365" w:author="Owen Pickrell" w:date="2019-05-10T20:49:00Z">
            <w:r w:rsidDel="00171112">
              <w:rPr>
                <w:noProof/>
                <w:lang w:val="en-IE" w:eastAsia="en-IE"/>
              </w:rPr>
              <w:drawing>
                <wp:inline distT="0" distB="0" distL="0" distR="0" wp14:anchorId="7851E4CD" wp14:editId="0ACE554A">
                  <wp:extent cx="5727700" cy="4091305"/>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plot_1month.tiff"/>
                          <pic:cNvPicPr/>
                        </pic:nvPicPr>
                        <pic:blipFill>
                          <a:blip r:embed="rId11">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del>
        </w:ins>
      </w:moveFrom>
      <w:moveFromRangeEnd w:id="362"/>
      <w:commentRangeStart w:id="366"/>
      <w:del w:id="367" w:author="Owen Pickrell" w:date="2019-05-10T20:49:00Z">
        <w:r w:rsidR="008B4D52" w:rsidDel="00171112">
          <w:rPr>
            <w:noProof/>
            <w:lang w:val="en-IE" w:eastAsia="en-IE"/>
          </w:rPr>
          <w:drawing>
            <wp:inline distT="0" distB="0" distL="0" distR="0" wp14:anchorId="27E08FC2" wp14:editId="38FC5769">
              <wp:extent cx="4572000" cy="3676650"/>
              <wp:effectExtent l="0" t="0" r="0" b="0"/>
              <wp:docPr id="1496002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commentRangeEnd w:id="366"/>
      </w:del>
    </w:p>
    <w:p w14:paraId="3A4672E2" w14:textId="71717393" w:rsidR="00BC18E9" w:rsidDel="00171112" w:rsidRDefault="00BC18E9" w:rsidP="008B5560">
      <w:pPr>
        <w:pStyle w:val="Caption"/>
        <w:jc w:val="center"/>
        <w:rPr>
          <w:del w:id="368" w:author="Owen Pickrell" w:date="2019-05-10T20:49:00Z"/>
        </w:rPr>
      </w:pPr>
      <w:del w:id="369" w:author="Owen Pickrell" w:date="2019-05-10T20:49:00Z">
        <w:r w:rsidDel="00171112">
          <w:delText xml:space="preserve">Figure 6 </w:delText>
        </w:r>
      </w:del>
      <w:del w:id="370" w:author="Owen Pickrell" w:date="2019-05-10T20:12:00Z">
        <w:r w:rsidDel="003B6E26">
          <w:delText>Dotplot</w:delText>
        </w:r>
      </w:del>
      <w:del w:id="371" w:author="Owen Pickrell" w:date="2019-05-10T20:49:00Z">
        <w:r w:rsidDel="00171112">
          <w:delText xml:space="preserve"> of admission rates </w:delText>
        </w:r>
        <w:r w:rsidR="003364F1" w:rsidDel="00171112">
          <w:delText xml:space="preserve">per 1,000 days for the five years </w:delText>
        </w:r>
        <w:r w:rsidDel="00171112">
          <w:delText>before and after</w:delText>
        </w:r>
        <w:r w:rsidR="003364F1" w:rsidDel="00171112">
          <w:delText xml:space="preserve"> surgery. The lines show</w:delText>
        </w:r>
        <w:r w:rsidR="007F7896" w:rsidDel="00171112">
          <w:delText xml:space="preserve"> </w:delText>
        </w:r>
        <w:r w:rsidDel="00171112">
          <w:delText>median admission rate</w:delText>
        </w:r>
        <w:r w:rsidR="003364F1" w:rsidDel="00171112">
          <w:delText xml:space="preserve">s </w:delText>
        </w:r>
        <w:r w:rsidDel="00171112">
          <w:delText xml:space="preserve"> </w:delText>
        </w:r>
      </w:del>
      <w:del w:id="372" w:author="Owen Pickrell" w:date="2019-05-10T20:12:00Z">
        <w:r w:rsidR="003364F1" w:rsidDel="00082C8A">
          <w:delText>(</w:delText>
        </w:r>
      </w:del>
      <w:del w:id="373" w:author="Owen Pickrell" w:date="2019-05-10T20:49:00Z">
        <w:r w:rsidDel="00171112">
          <w:delText>(</w:delText>
        </w:r>
      </w:del>
      <w:del w:id="374" w:author="Owen Pickrell" w:date="2019-05-10T20:14:00Z">
        <w:r w:rsidDel="00082C8A">
          <w:delText>10.68</w:delText>
        </w:r>
      </w:del>
      <w:del w:id="375" w:author="Owen Pickrell" w:date="2019-05-10T20:49:00Z">
        <w:r w:rsidDel="00171112">
          <w:delText xml:space="preserve"> per 1,000 days before vs 3.</w:delText>
        </w:r>
      </w:del>
      <w:del w:id="376" w:author="Owen Pickrell" w:date="2019-05-10T20:14:00Z">
        <w:r w:rsidDel="00082C8A">
          <w:delText>04</w:delText>
        </w:r>
      </w:del>
      <w:del w:id="377" w:author="Owen Pickrell" w:date="2019-05-10T20:49:00Z">
        <w:r w:rsidDel="00171112">
          <w:delText xml:space="preserve"> per 1,000 days afte</w:delText>
        </w:r>
        <w:r w:rsidR="003364F1" w:rsidDel="00171112">
          <w:delText>r)</w:delText>
        </w:r>
        <w:r w:rsidDel="00171112">
          <w:delText>.</w:delText>
        </w:r>
      </w:del>
    </w:p>
    <w:p w14:paraId="7A36059C" w14:textId="0A3DA0C8" w:rsidR="008B4D52" w:rsidRDefault="008B4D52" w:rsidP="008B5560">
      <w:pPr>
        <w:spacing w:line="480" w:lineRule="auto"/>
      </w:pPr>
      <w:r>
        <w:rPr>
          <w:rStyle w:val="CommentReference"/>
        </w:rPr>
        <w:commentReference w:id="366"/>
      </w:r>
    </w:p>
    <w:p w14:paraId="68CAAE12" w14:textId="4E3A9280" w:rsidR="00216ED6" w:rsidRDefault="00696C42" w:rsidP="00216ED6">
      <w:pPr>
        <w:spacing w:line="480" w:lineRule="auto"/>
        <w:rPr>
          <w:b/>
        </w:rPr>
      </w:pPr>
      <w:r>
        <w:t xml:space="preserve">There was a significant decrease in the </w:t>
      </w:r>
      <w:r w:rsidR="008B4D52">
        <w:t xml:space="preserve">median </w:t>
      </w:r>
      <w:r>
        <w:t>rate of hospital admissions for any cause when comparing the five years after surgery with the five years immediately prior to surgery (</w:t>
      </w:r>
      <w:r w:rsidR="00BC18E9">
        <w:t>3.</w:t>
      </w:r>
      <w:ins w:id="378" w:author="Arron Lacey" w:date="2019-05-09T09:22:00Z">
        <w:r w:rsidR="002F22D5">
          <w:t>89</w:t>
        </w:r>
      </w:ins>
      <w:del w:id="379" w:author="Arron Lacey" w:date="2019-05-09T09:22:00Z">
        <w:r w:rsidR="00BC18E9" w:rsidDel="002F22D5">
          <w:delText>04</w:delText>
        </w:r>
      </w:del>
      <w:r w:rsidR="008B4D52">
        <w:t xml:space="preserve"> </w:t>
      </w:r>
      <w:ins w:id="380" w:author="Owen Pickrell" w:date="2019-05-10T20:15:00Z">
        <w:r w:rsidR="00082C8A">
          <w:t xml:space="preserve">days </w:t>
        </w:r>
      </w:ins>
      <w:r w:rsidR="008B4D52">
        <w:t xml:space="preserve">per 1,000 </w:t>
      </w:r>
      <w:ins w:id="381" w:author="Owen Pickrell" w:date="2019-05-10T20:15:00Z">
        <w:r w:rsidR="00082C8A">
          <w:t xml:space="preserve">patient </w:t>
        </w:r>
      </w:ins>
      <w:r w:rsidR="008B4D52">
        <w:t>days</w:t>
      </w:r>
      <w:ins w:id="382" w:author="Owen Pickrell" w:date="2019-05-10T20:15:00Z">
        <w:r w:rsidR="00082C8A">
          <w:t xml:space="preserve"> after surgery </w:t>
        </w:r>
      </w:ins>
      <w:del w:id="383" w:author="Owen Pickrell" w:date="2019-05-10T20:15:00Z">
        <w:r w:rsidR="008B4D52" w:rsidDel="00082C8A">
          <w:delText xml:space="preserve"> </w:delText>
        </w:r>
      </w:del>
      <w:del w:id="384" w:author="Owen Pickrell" w:date="2019-05-10T20:14:00Z">
        <w:r w:rsidDel="00082C8A">
          <w:delText xml:space="preserve"> vs</w:delText>
        </w:r>
      </w:del>
      <w:ins w:id="385" w:author="Owen Pickrell" w:date="2019-05-10T20:14:00Z">
        <w:r w:rsidR="00082C8A">
          <w:t>compared</w:t>
        </w:r>
      </w:ins>
      <w:r>
        <w:t xml:space="preserve"> </w:t>
      </w:r>
      <w:ins w:id="386" w:author="Owen Pickrell" w:date="2019-05-10T20:15:00Z">
        <w:r w:rsidR="00082C8A">
          <w:t xml:space="preserve">with </w:t>
        </w:r>
      </w:ins>
      <w:ins w:id="387" w:author="Arron Lacey" w:date="2019-05-09T09:22:00Z">
        <w:r w:rsidR="002F22D5">
          <w:t>9.84</w:t>
        </w:r>
      </w:ins>
      <w:del w:id="388" w:author="Arron Lacey" w:date="2019-05-09T09:22:00Z">
        <w:r w:rsidR="00BC18E9" w:rsidDel="002F22D5">
          <w:delText>10.68</w:delText>
        </w:r>
      </w:del>
      <w:r w:rsidR="008B4D52">
        <w:t xml:space="preserve"> </w:t>
      </w:r>
      <w:ins w:id="389" w:author="Owen Pickrell" w:date="2019-05-10T20:15:00Z">
        <w:r w:rsidR="00082C8A">
          <w:t xml:space="preserve">days </w:t>
        </w:r>
      </w:ins>
      <w:r w:rsidR="008B4D52">
        <w:t xml:space="preserve">per 1,000 days </w:t>
      </w:r>
      <w:ins w:id="390" w:author="Owen Pickrell" w:date="2019-05-10T20:15:00Z">
        <w:r w:rsidR="00082C8A">
          <w:t>bef</w:t>
        </w:r>
      </w:ins>
      <w:ins w:id="391" w:author="Owen Pickrell" w:date="2019-05-10T20:16:00Z">
        <w:r w:rsidR="00082C8A">
          <w:t xml:space="preserve">ore surgery </w:t>
        </w:r>
      </w:ins>
      <w:del w:id="392" w:author="Owen Pickrell" w:date="2019-05-10T20:15:00Z">
        <w:r w:rsidDel="00082C8A">
          <w:delText xml:space="preserve">, </w:delText>
        </w:r>
      </w:del>
      <w:ins w:id="393" w:author="Owen Pickrell" w:date="2019-05-10T20:16:00Z">
        <w:r w:rsidR="00082C8A">
          <w:t>p</w:t>
        </w:r>
      </w:ins>
      <w:del w:id="394" w:author="Owen Pickrell" w:date="2019-05-10T20:16:00Z">
        <w:r w:rsidDel="00082C8A">
          <w:delText>P</w:delText>
        </w:r>
      </w:del>
      <w:r>
        <w:t>&lt;0.</w:t>
      </w:r>
      <w:ins w:id="395" w:author="Owen Pickrell" w:date="2019-05-10T20:17:00Z">
        <w:r w:rsidR="00082C8A">
          <w:t>0</w:t>
        </w:r>
      </w:ins>
      <w:r>
        <w:t>05) see figure 6.</w:t>
      </w:r>
      <w:commentRangeEnd w:id="350"/>
      <w:r>
        <w:rPr>
          <w:rStyle w:val="CommentReference"/>
        </w:rPr>
        <w:commentReference w:id="350"/>
      </w:r>
    </w:p>
    <w:p w14:paraId="2F16CEDF" w14:textId="77777777" w:rsidR="00C8423F" w:rsidRDefault="00C8423F" w:rsidP="00F94416">
      <w:pPr>
        <w:spacing w:line="480" w:lineRule="auto"/>
      </w:pPr>
    </w:p>
    <w:p w14:paraId="5AA3D59E" w14:textId="77777777" w:rsidR="00171112" w:rsidRDefault="00171112">
      <w:pPr>
        <w:rPr>
          <w:ins w:id="396" w:author="Owen Pickrell" w:date="2019-05-10T20:49:00Z"/>
          <w:b/>
        </w:rPr>
      </w:pPr>
      <w:ins w:id="397" w:author="Owen Pickrell" w:date="2019-05-10T20:49:00Z">
        <w:r>
          <w:rPr>
            <w:b/>
          </w:rPr>
          <w:br w:type="page"/>
        </w:r>
      </w:ins>
    </w:p>
    <w:p w14:paraId="728EEBC1" w14:textId="2349A0A0" w:rsidR="00D22BA4" w:rsidRPr="00272CDA" w:rsidRDefault="00902922" w:rsidP="00F94416">
      <w:pPr>
        <w:spacing w:line="480" w:lineRule="auto"/>
        <w:rPr>
          <w:b/>
        </w:rPr>
      </w:pPr>
      <w:r>
        <w:rPr>
          <w:b/>
        </w:rPr>
        <w:lastRenderedPageBreak/>
        <w:t xml:space="preserve">4.1 </w:t>
      </w:r>
      <w:r w:rsidR="0056127E" w:rsidRPr="00272CDA">
        <w:rPr>
          <w:b/>
        </w:rPr>
        <w:t>Discussion</w:t>
      </w:r>
    </w:p>
    <w:p w14:paraId="0F09D837" w14:textId="0307DF1F" w:rsidR="00991508" w:rsidRDefault="00E56C5B" w:rsidP="00991508">
      <w:pPr>
        <w:spacing w:line="480" w:lineRule="auto"/>
      </w:pPr>
      <w:r>
        <w:rPr>
          <w:highlight w:val="yellow"/>
        </w:rPr>
        <w:t>We conducted a</w:t>
      </w:r>
      <w:r w:rsidR="00184F02">
        <w:rPr>
          <w:highlight w:val="yellow"/>
        </w:rPr>
        <w:t>n</w:t>
      </w:r>
      <w:r>
        <w:rPr>
          <w:highlight w:val="yellow"/>
        </w:rPr>
        <w:t xml:space="preserve"> evaluation of </w:t>
      </w:r>
      <w:del w:id="398" w:author="Owen Pickrell" w:date="2019-05-10T20:17:00Z">
        <w:r w:rsidDel="00082C8A">
          <w:rPr>
            <w:highlight w:val="yellow"/>
          </w:rPr>
          <w:delText>long term</w:delText>
        </w:r>
      </w:del>
      <w:ins w:id="399" w:author="Owen Pickrell" w:date="2019-05-10T20:17:00Z">
        <w:r w:rsidR="00082C8A">
          <w:rPr>
            <w:highlight w:val="yellow"/>
          </w:rPr>
          <w:t>long-term</w:t>
        </w:r>
      </w:ins>
      <w:r>
        <w:rPr>
          <w:highlight w:val="yellow"/>
        </w:rPr>
        <w:t xml:space="preserve"> outcomes in patient</w:t>
      </w:r>
      <w:r w:rsidR="00184F02">
        <w:rPr>
          <w:highlight w:val="yellow"/>
        </w:rPr>
        <w:t>s</w:t>
      </w:r>
      <w:r>
        <w:rPr>
          <w:highlight w:val="yellow"/>
        </w:rPr>
        <w:t xml:space="preserve"> having undergone epilepsy surgery in Cardiff, UK. </w:t>
      </w:r>
      <w:r w:rsidR="00650AE3" w:rsidRPr="00216ED6">
        <w:rPr>
          <w:bCs/>
        </w:rPr>
        <w:t>We found that</w:t>
      </w:r>
      <w:r w:rsidR="00F84F99" w:rsidRPr="00216ED6">
        <w:rPr>
          <w:bCs/>
        </w:rPr>
        <w:t xml:space="preserve"> </w:t>
      </w:r>
      <w:r w:rsidR="00CA3B09">
        <w:rPr>
          <w:bCs/>
        </w:rPr>
        <w:t>48</w:t>
      </w:r>
      <w:r w:rsidR="00F84F99" w:rsidRPr="00216ED6">
        <w:rPr>
          <w:bCs/>
        </w:rPr>
        <w:t xml:space="preserve">% of patients </w:t>
      </w:r>
      <w:r w:rsidR="00650AE3" w:rsidRPr="00216ED6">
        <w:rPr>
          <w:bCs/>
        </w:rPr>
        <w:t>were free of disabling seizures</w:t>
      </w:r>
      <w:r w:rsidR="00CA3B09">
        <w:rPr>
          <w:bCs/>
        </w:rPr>
        <w:t xml:space="preserve"> (Engel class 1)</w:t>
      </w:r>
      <w:r w:rsidR="00650AE3" w:rsidRPr="00216ED6">
        <w:rPr>
          <w:bCs/>
        </w:rPr>
        <w:t xml:space="preserve"> at their most recent outpatient visit</w:t>
      </w:r>
      <w:r w:rsidR="00184F02">
        <w:rPr>
          <w:bCs/>
        </w:rPr>
        <w:t xml:space="preserve">, </w:t>
      </w:r>
      <w:r w:rsidR="00650AE3" w:rsidRPr="00216ED6">
        <w:rPr>
          <w:bCs/>
        </w:rPr>
        <w:t xml:space="preserve">a median of </w:t>
      </w:r>
      <w:r w:rsidR="00A574E7">
        <w:rPr>
          <w:bCs/>
        </w:rPr>
        <w:t>seven</w:t>
      </w:r>
      <w:r w:rsidR="00650AE3" w:rsidRPr="00216ED6">
        <w:rPr>
          <w:bCs/>
        </w:rPr>
        <w:t xml:space="preserve"> years post</w:t>
      </w:r>
      <w:r w:rsidR="00C022F7">
        <w:rPr>
          <w:bCs/>
        </w:rPr>
        <w:t>-</w:t>
      </w:r>
      <w:r w:rsidR="00650AE3" w:rsidRPr="00216ED6">
        <w:rPr>
          <w:bCs/>
        </w:rPr>
        <w:t>surgery</w:t>
      </w:r>
      <w:r w:rsidR="00157F1E">
        <w:rPr>
          <w:bCs/>
        </w:rPr>
        <w:t xml:space="preserve"> (Range 2</w:t>
      </w:r>
      <w:ins w:id="400" w:author="Owen Pickrell" w:date="2019-05-10T20:18:00Z">
        <w:r w:rsidR="00082C8A">
          <w:rPr>
            <w:bCs/>
          </w:rPr>
          <w:t>–</w:t>
        </w:r>
      </w:ins>
      <w:del w:id="401" w:author="Owen Pickrell" w:date="2019-05-10T20:18:00Z">
        <w:r w:rsidR="00157F1E" w:rsidDel="00082C8A">
          <w:rPr>
            <w:bCs/>
          </w:rPr>
          <w:delText>-</w:delText>
        </w:r>
      </w:del>
      <w:r w:rsidR="00157F1E">
        <w:rPr>
          <w:bCs/>
        </w:rPr>
        <w:t>19)</w:t>
      </w:r>
      <w:r w:rsidR="00650AE3" w:rsidRPr="00216ED6">
        <w:rPr>
          <w:bCs/>
        </w:rPr>
        <w:t>.</w:t>
      </w:r>
      <w:r w:rsidR="00991508">
        <w:rPr>
          <w:bCs/>
        </w:rPr>
        <w:t xml:space="preserve"> Our seizure outcome findings are similar to those reported by others </w:t>
      </w:r>
      <w:ins w:id="402" w:author="Owen Pickrell" w:date="2019-05-10T20:18:00Z">
        <w:r w:rsidR="00082C8A">
          <w:rPr>
            <w:bCs/>
          </w:rPr>
          <w:t xml:space="preserve">five </w:t>
        </w:r>
      </w:ins>
      <w:del w:id="403" w:author="Owen Pickrell" w:date="2019-05-10T20:18:00Z">
        <w:r w:rsidR="00991508" w:rsidDel="00082C8A">
          <w:rPr>
            <w:bCs/>
          </w:rPr>
          <w:delText xml:space="preserve">beyond 5 </w:delText>
        </w:r>
      </w:del>
      <w:r w:rsidR="00991508">
        <w:rPr>
          <w:bCs/>
        </w:rPr>
        <w:t xml:space="preserve">years </w:t>
      </w:r>
      <w:proofErr w:type="spellStart"/>
      <w:r w:rsidR="00991508">
        <w:rPr>
          <w:bCs/>
        </w:rPr>
        <w:t>post surgery</w:t>
      </w:r>
      <w:proofErr w:type="spellEnd"/>
      <w:r w:rsidR="00991508">
        <w:rPr>
          <w:bCs/>
        </w:rPr>
        <w:t xml:space="preserve">, </w:t>
      </w:r>
      <w:r w:rsidR="00991508" w:rsidRPr="00582A6B">
        <w:fldChar w:fldCharType="begin">
          <w:fldData xml:space="preserve">PEVuZE5vdGU+PENpdGU+PEF1dGhvcj5IZW1iPC9BdXRob3I+PFllYXI+MjAxMzwvWWVhcj48SURU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</w:fldData>
        </w:fldChar>
      </w:r>
      <w:r w:rsidR="00DC7CCA">
        <w:instrText xml:space="preserve"> ADDIN EN.CITE </w:instrText>
      </w:r>
      <w:r w:rsidR="00DC7CCA">
        <w:fldChar w:fldCharType="begin">
          <w:fldData xml:space="preserve">PEVuZE5vdGU+PENpdGU+PEF1dGhvcj5IZW1iPC9BdXRob3I+PFllYXI+MjAxMzwvWWVhcj48SURU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</w:fldData>
        </w:fldChar>
      </w:r>
      <w:r w:rsidR="00DC7CCA">
        <w:instrText xml:space="preserve"> ADDIN EN.CITE.DATA </w:instrText>
      </w:r>
      <w:r w:rsidR="00DC7CCA">
        <w:fldChar w:fldCharType="end"/>
      </w:r>
      <w:r w:rsidR="00991508" w:rsidRPr="00582A6B">
        <w:fldChar w:fldCharType="separate"/>
      </w:r>
      <w:r w:rsidR="00DC7CCA">
        <w:rPr>
          <w:noProof/>
        </w:rPr>
        <w:t>(18</w:t>
      </w:r>
      <w:ins w:id="404" w:author="Owen Pickrell" w:date="2019-05-10T20:18:00Z">
        <w:r w:rsidR="00082C8A">
          <w:rPr>
            <w:noProof/>
          </w:rPr>
          <w:t>–</w:t>
        </w:r>
      </w:ins>
      <w:del w:id="405" w:author="Owen Pickrell" w:date="2019-05-10T20:18:00Z">
        <w:r w:rsidR="00DC7CCA" w:rsidDel="00082C8A">
          <w:rPr>
            <w:noProof/>
          </w:rPr>
          <w:delText>-</w:delText>
        </w:r>
      </w:del>
      <w:r w:rsidR="00DC7CCA">
        <w:rPr>
          <w:noProof/>
        </w:rPr>
        <w:t>23)</w:t>
      </w:r>
      <w:r w:rsidR="00991508" w:rsidRPr="00582A6B">
        <w:fldChar w:fldCharType="end"/>
      </w:r>
      <w:r w:rsidR="00991508">
        <w:t xml:space="preserve">. </w:t>
      </w:r>
      <w:r w:rsidR="004719BB">
        <w:rPr>
          <w:b/>
        </w:rPr>
        <w:t xml:space="preserve"> </w:t>
      </w:r>
      <w:r w:rsidR="00E2538E">
        <w:t xml:space="preserve">The </w:t>
      </w:r>
      <w:r w:rsidR="0093146C">
        <w:t xml:space="preserve">majority of patients </w:t>
      </w:r>
      <w:r w:rsidR="004719BB">
        <w:t xml:space="preserve">were </w:t>
      </w:r>
      <w:r w:rsidR="0093146C">
        <w:t xml:space="preserve">taking </w:t>
      </w:r>
      <w:r w:rsidR="00696C42">
        <w:t xml:space="preserve">fewer </w:t>
      </w:r>
      <w:r w:rsidR="0093146C">
        <w:t>AED</w:t>
      </w:r>
      <w:r w:rsidR="002439BA">
        <w:t>s</w:t>
      </w:r>
      <w:r w:rsidR="004719BB">
        <w:t xml:space="preserve">. </w:t>
      </w:r>
      <w:r w:rsidR="004719BB" w:rsidRPr="003E4974">
        <w:rPr>
          <w:bCs/>
        </w:rPr>
        <w:t>QOLIE-P31 scores showed a significant difference in quality of life between those who achieved seizure freedom and those who did not</w:t>
      </w:r>
      <w:r w:rsidR="004719BB" w:rsidRPr="00582A6B">
        <w:rPr>
          <w:bCs/>
        </w:rPr>
        <w:t>.</w:t>
      </w:r>
      <w:r w:rsidR="004719BB" w:rsidRPr="003E4974">
        <w:rPr>
          <w:bCs/>
        </w:rPr>
        <w:t xml:space="preserve"> There</w:t>
      </w:r>
      <w:r w:rsidR="004719BB" w:rsidRPr="00216ED6">
        <w:rPr>
          <w:bCs/>
        </w:rPr>
        <w:t xml:space="preserve"> was close correlation between seizure outcomes, subjective quality of life questionnaire responses and QOLIE-P31 scores. The majority of patients responded </w:t>
      </w:r>
      <w:del w:id="406" w:author="Owen Pickrell" w:date="2019-05-10T20:20:00Z">
        <w:r w:rsidR="004719BB" w:rsidDel="00166C1D">
          <w:rPr>
            <w:bCs/>
          </w:rPr>
          <w:delText xml:space="preserve">positively </w:delText>
        </w:r>
        <w:r w:rsidR="004719BB" w:rsidRPr="00216ED6" w:rsidDel="00166C1D">
          <w:rPr>
            <w:bCs/>
          </w:rPr>
          <w:delText>that they had</w:delText>
        </w:r>
      </w:del>
      <w:ins w:id="407" w:author="Owen Pickrell" w:date="2019-05-10T20:20:00Z">
        <w:r w:rsidR="00166C1D">
          <w:rPr>
            <w:bCs/>
          </w:rPr>
          <w:t>that</w:t>
        </w:r>
      </w:ins>
      <w:r w:rsidR="004719BB" w:rsidRPr="00216ED6">
        <w:rPr>
          <w:bCs/>
        </w:rPr>
        <w:t xml:space="preserve"> </w:t>
      </w:r>
      <w:r w:rsidR="004719BB">
        <w:rPr>
          <w:bCs/>
        </w:rPr>
        <w:t>under</w:t>
      </w:r>
      <w:r w:rsidR="004719BB" w:rsidRPr="00216ED6">
        <w:rPr>
          <w:bCs/>
        </w:rPr>
        <w:t>go</w:t>
      </w:r>
      <w:ins w:id="408" w:author="Owen Pickrell" w:date="2019-05-10T20:21:00Z">
        <w:r w:rsidR="00166C1D">
          <w:rPr>
            <w:bCs/>
          </w:rPr>
          <w:t>ing</w:t>
        </w:r>
      </w:ins>
      <w:del w:id="409" w:author="Owen Pickrell" w:date="2019-05-10T20:21:00Z">
        <w:r w:rsidR="004719BB" w:rsidRPr="00216ED6" w:rsidDel="00166C1D">
          <w:rPr>
            <w:bCs/>
          </w:rPr>
          <w:delText>ne</w:delText>
        </w:r>
      </w:del>
      <w:r w:rsidR="004719BB" w:rsidRPr="00216ED6">
        <w:rPr>
          <w:bCs/>
        </w:rPr>
        <w:t xml:space="preserve"> epilepsy surgery </w:t>
      </w:r>
      <w:del w:id="410" w:author="Owen Pickrell" w:date="2019-05-10T20:21:00Z">
        <w:r w:rsidR="004719BB" w:rsidRPr="00216ED6" w:rsidDel="00166C1D">
          <w:rPr>
            <w:bCs/>
          </w:rPr>
          <w:delText>and that it had</w:delText>
        </w:r>
      </w:del>
      <w:ins w:id="411" w:author="Owen Pickrell" w:date="2019-05-10T20:21:00Z">
        <w:r w:rsidR="00166C1D">
          <w:rPr>
            <w:bCs/>
          </w:rPr>
          <w:t>was</w:t>
        </w:r>
      </w:ins>
      <w:r w:rsidR="004719BB" w:rsidRPr="00216ED6">
        <w:rPr>
          <w:bCs/>
        </w:rPr>
        <w:t xml:space="preserve"> a positive outcome for them.</w:t>
      </w:r>
      <w:r w:rsidR="004719BB">
        <w:rPr>
          <w:bCs/>
        </w:rPr>
        <w:t xml:space="preserve"> W</w:t>
      </w:r>
      <w:r w:rsidR="004719BB" w:rsidRPr="00216ED6">
        <w:rPr>
          <w:bCs/>
        </w:rPr>
        <w:t>e found a measurable reduction in the total AED dosing following surgery, a</w:t>
      </w:r>
      <w:r w:rsidR="004719BB">
        <w:rPr>
          <w:bCs/>
        </w:rPr>
        <w:t>lo</w:t>
      </w:r>
      <w:r w:rsidR="004719BB" w:rsidRPr="00216ED6">
        <w:rPr>
          <w:bCs/>
        </w:rPr>
        <w:t>n</w:t>
      </w:r>
      <w:r w:rsidR="004719BB">
        <w:rPr>
          <w:bCs/>
        </w:rPr>
        <w:t>g</w:t>
      </w:r>
      <w:r w:rsidR="004719BB" w:rsidRPr="00216ED6">
        <w:rPr>
          <w:bCs/>
        </w:rPr>
        <w:t xml:space="preserve"> </w:t>
      </w:r>
      <w:r w:rsidR="004719BB">
        <w:rPr>
          <w:bCs/>
        </w:rPr>
        <w:t>with</w:t>
      </w:r>
      <w:r w:rsidR="004719BB" w:rsidRPr="00216ED6">
        <w:rPr>
          <w:bCs/>
        </w:rPr>
        <w:t xml:space="preserve"> the total number of AEDs taken per person. </w:t>
      </w:r>
      <w:commentRangeStart w:id="412"/>
      <w:r w:rsidR="00991508">
        <w:rPr>
          <w:highlight w:val="yellow"/>
        </w:rPr>
        <w:t xml:space="preserve">We were able to link </w:t>
      </w:r>
      <w:ins w:id="413" w:author="Owen Pickrell" w:date="2019-05-10T20:21:00Z">
        <w:r w:rsidR="00166C1D">
          <w:rPr>
            <w:highlight w:val="yellow"/>
          </w:rPr>
          <w:t xml:space="preserve">34 </w:t>
        </w:r>
      </w:ins>
      <w:del w:id="414" w:author="Owen Pickrell" w:date="2019-05-10T20:21:00Z">
        <w:r w:rsidR="00991508" w:rsidDel="00166C1D">
          <w:rPr>
            <w:highlight w:val="yellow"/>
          </w:rPr>
          <w:delText>28</w:delText>
        </w:r>
        <w:commentRangeEnd w:id="412"/>
        <w:r w:rsidR="00240740" w:rsidDel="00166C1D">
          <w:rPr>
            <w:rStyle w:val="CommentReference"/>
          </w:rPr>
          <w:commentReference w:id="412"/>
        </w:r>
        <w:r w:rsidR="00991508" w:rsidDel="00166C1D">
          <w:rPr>
            <w:highlight w:val="yellow"/>
          </w:rPr>
          <w:delText xml:space="preserve"> </w:delText>
        </w:r>
      </w:del>
      <w:r w:rsidR="00991508">
        <w:rPr>
          <w:highlight w:val="yellow"/>
        </w:rPr>
        <w:t>of the patients (</w:t>
      </w:r>
      <w:ins w:id="415" w:author="Owen Pickrell" w:date="2019-05-10T20:38:00Z">
        <w:r w:rsidR="00C75A1B">
          <w:rPr>
            <w:highlight w:val="yellow"/>
          </w:rPr>
          <w:t>60</w:t>
        </w:r>
      </w:ins>
      <w:del w:id="416" w:author="Owen Pickrell" w:date="2019-05-10T20:38:00Z">
        <w:r w:rsidR="00991508" w:rsidDel="00C75A1B">
          <w:rPr>
            <w:highlight w:val="yellow"/>
          </w:rPr>
          <w:delText>49</w:delText>
        </w:r>
      </w:del>
      <w:r w:rsidR="00991508">
        <w:rPr>
          <w:highlight w:val="yellow"/>
        </w:rPr>
        <w:t xml:space="preserve">% of cohort) with 5 years of routinely collected </w:t>
      </w:r>
      <w:proofErr w:type="spellStart"/>
      <w:r w:rsidR="00991508">
        <w:rPr>
          <w:highlight w:val="yellow"/>
        </w:rPr>
        <w:t>anonymised</w:t>
      </w:r>
      <w:proofErr w:type="spellEnd"/>
      <w:r w:rsidR="00991508">
        <w:rPr>
          <w:highlight w:val="yellow"/>
        </w:rPr>
        <w:t xml:space="preserve"> hospital data before and after surgery. There was a significant reduction in all hospital stays after surgery for this cohort</w:t>
      </w:r>
      <w:ins w:id="417" w:author="Owen Pickrell" w:date="2019-05-10T20:22:00Z">
        <w:r w:rsidR="00166C1D">
          <w:rPr>
            <w:highlight w:val="yellow"/>
          </w:rPr>
          <w:t>.</w:t>
        </w:r>
      </w:ins>
      <w:del w:id="418" w:author="Owen Pickrell" w:date="2019-05-10T20:22:00Z">
        <w:r w:rsidR="00991508" w:rsidDel="00166C1D">
          <w:rPr>
            <w:highlight w:val="yellow"/>
          </w:rPr>
          <w:delText xml:space="preserve">, equating to a reduction in £X per year. </w:delText>
        </w:r>
      </w:del>
    </w:p>
    <w:p w14:paraId="4624AF67" w14:textId="77777777" w:rsidR="007650C1" w:rsidRDefault="00991508" w:rsidP="00526214">
      <w:pPr>
        <w:spacing w:line="480" w:lineRule="auto"/>
        <w:rPr>
          <w:ins w:id="419" w:author="Owen Pickrell" w:date="2019-05-10T20:23:00Z"/>
        </w:rPr>
      </w:pPr>
      <w:r>
        <w:t xml:space="preserve">The Engel classification is a commonly used outcome measure in epilepsy surgery. However, this does not capture changes in seizure type or severity.  14% of patients showed no improvement in </w:t>
      </w:r>
      <w:del w:id="420" w:author="Owen Pickrell" w:date="2019-05-10T20:22:00Z">
        <w:r w:rsidDel="007650C1">
          <w:delText>frequency of seizures</w:delText>
        </w:r>
      </w:del>
      <w:ins w:id="421" w:author="Owen Pickrell" w:date="2019-05-10T20:22:00Z">
        <w:r w:rsidR="007650C1">
          <w:t>seizure frequency</w:t>
        </w:r>
      </w:ins>
      <w:r>
        <w:t xml:space="preserve"> (class IV). </w:t>
      </w:r>
      <w:commentRangeStart w:id="422"/>
      <w:commentRangeStart w:id="423"/>
      <w:r>
        <w:t xml:space="preserve">Nevertheless the </w:t>
      </w:r>
      <w:del w:id="424" w:author="Owen Pickrell" w:date="2019-05-10T20:22:00Z">
        <w:r w:rsidDel="007650C1">
          <w:delText>severity of seizures</w:delText>
        </w:r>
      </w:del>
      <w:ins w:id="425" w:author="Owen Pickrell" w:date="2019-05-10T20:22:00Z">
        <w:r w:rsidR="007650C1">
          <w:t>seizure severity</w:t>
        </w:r>
      </w:ins>
      <w:r>
        <w:t xml:space="preserve"> improved, for example, 38 of the 57 patients experienced at least yearly tonic-</w:t>
      </w:r>
      <w:proofErr w:type="spellStart"/>
      <w:r>
        <w:t>clonic</w:t>
      </w:r>
      <w:proofErr w:type="spellEnd"/>
      <w:r>
        <w:t xml:space="preserve"> seizure (TCS) pre-surgery in comparison to eight at the most recent outpatient visit</w:t>
      </w:r>
      <w:commentRangeEnd w:id="422"/>
      <w:r>
        <w:rPr>
          <w:rStyle w:val="CommentReference"/>
        </w:rPr>
        <w:commentReference w:id="422"/>
      </w:r>
      <w:commentRangeEnd w:id="423"/>
      <w:r w:rsidR="000501EA">
        <w:rPr>
          <w:rStyle w:val="CommentReference"/>
        </w:rPr>
        <w:commentReference w:id="423"/>
      </w:r>
      <w:r>
        <w:t xml:space="preserve">. </w:t>
      </w:r>
    </w:p>
    <w:p w14:paraId="2FF577E1" w14:textId="53B044B3" w:rsidR="00526214" w:rsidRDefault="00526214" w:rsidP="00526214">
      <w:pPr>
        <w:spacing w:line="480" w:lineRule="auto"/>
      </w:pPr>
      <w:del w:id="426" w:author="Owen Pickrell" w:date="2019-05-10T20:26:00Z">
        <w:r w:rsidDel="007650C1">
          <w:delText xml:space="preserve">It notable that </w:delText>
        </w:r>
      </w:del>
      <w:ins w:id="427" w:author="Owen Pickrell" w:date="2019-05-10T20:26:00Z">
        <w:r w:rsidR="007650C1">
          <w:t>T</w:t>
        </w:r>
      </w:ins>
      <w:del w:id="428" w:author="Owen Pickrell" w:date="2019-05-10T20:26:00Z">
        <w:r w:rsidDel="007650C1">
          <w:delText>t</w:delText>
        </w:r>
      </w:del>
      <w:r>
        <w:t>here w</w:t>
      </w:r>
      <w:ins w:id="429" w:author="Owen Pickrell" w:date="2019-05-10T20:27:00Z">
        <w:r w:rsidR="007650C1">
          <w:t xml:space="preserve">ere </w:t>
        </w:r>
      </w:ins>
      <w:ins w:id="430" w:author="Owen Pickrell" w:date="2019-05-10T20:30:00Z">
        <w:r w:rsidR="007650C1">
          <w:t>significantly</w:t>
        </w:r>
      </w:ins>
      <w:ins w:id="431" w:author="Owen Pickrell" w:date="2019-05-10T20:27:00Z">
        <w:r w:rsidR="007650C1">
          <w:t xml:space="preserve"> more </w:t>
        </w:r>
      </w:ins>
      <w:del w:id="432" w:author="Owen Pickrell" w:date="2019-05-10T20:27:00Z">
        <w:r w:rsidDel="007650C1">
          <w:delText xml:space="preserve">as a significant difference with greater </w:delText>
        </w:r>
      </w:del>
      <w:r>
        <w:t xml:space="preserve">left </w:t>
      </w:r>
      <w:ins w:id="433" w:author="Owen Pickrell" w:date="2019-05-10T20:31:00Z">
        <w:r w:rsidR="007650C1">
          <w:t>HS</w:t>
        </w:r>
      </w:ins>
      <w:del w:id="434" w:author="Owen Pickrell" w:date="2019-05-10T20:28:00Z">
        <w:r w:rsidDel="007650C1">
          <w:delText>HS</w:delText>
        </w:r>
      </w:del>
      <w:r>
        <w:t xml:space="preserve"> </w:t>
      </w:r>
      <w:del w:id="435" w:author="Owen Pickrell" w:date="2019-05-10T20:28:00Z">
        <w:r w:rsidDel="007650C1">
          <w:delText>operat</w:delText>
        </w:r>
      </w:del>
      <w:ins w:id="436" w:author="Owen Pickrell" w:date="2019-05-10T20:28:00Z">
        <w:r w:rsidR="007650C1">
          <w:t>resection</w:t>
        </w:r>
      </w:ins>
      <w:ins w:id="437" w:author="Owen Pickrell" w:date="2019-05-10T20:30:00Z">
        <w:r w:rsidR="007650C1">
          <w:t>s</w:t>
        </w:r>
      </w:ins>
      <w:ins w:id="438" w:author="Owen Pickrell" w:date="2019-05-10T20:28:00Z">
        <w:r w:rsidR="007650C1">
          <w:t xml:space="preserve"> when </w:t>
        </w:r>
      </w:ins>
      <w:del w:id="439" w:author="Owen Pickrell" w:date="2019-05-10T20:28:00Z">
        <w:r w:rsidDel="007650C1">
          <w:delText xml:space="preserve">ed </w:delText>
        </w:r>
      </w:del>
      <w:r>
        <w:t xml:space="preserve">compared to right </w:t>
      </w:r>
      <w:ins w:id="440" w:author="Owen Pickrell" w:date="2019-05-10T20:31:00Z">
        <w:r w:rsidR="007650C1">
          <w:t>HS</w:t>
        </w:r>
      </w:ins>
      <w:ins w:id="441" w:author="Owen Pickrell" w:date="2019-05-10T20:30:00Z">
        <w:r w:rsidR="007650C1">
          <w:t xml:space="preserve"> resection</w:t>
        </w:r>
      </w:ins>
      <w:ins w:id="442" w:author="Owen Pickrell" w:date="2019-05-10T20:31:00Z">
        <w:r w:rsidR="007650C1">
          <w:t>s</w:t>
        </w:r>
      </w:ins>
      <w:del w:id="443" w:author="Owen Pickrell" w:date="2019-05-10T20:30:00Z">
        <w:r w:rsidDel="007650C1">
          <w:delText>HS</w:delText>
        </w:r>
      </w:del>
      <w:r>
        <w:t xml:space="preserve">. This has also been reported by other centers. </w:t>
      </w:r>
      <w:r>
        <w:fldChar w:fldCharType="begin"/>
      </w:r>
      <w:r w:rsidR="00DC7CCA">
        <w:instrText xml:space="preserve"> ADDIN EN.CITE &lt;EndNote&gt;&lt;Cite&gt;&lt;Author&gt;Besson&lt;/Author&gt;&lt;Year&gt;2014&lt;/Year&gt;&lt;IDText&gt;Structural connectivity differences in left and right temporal lobe epilepsy&lt;/IDText&gt;&lt;DisplayText&gt;(28)&lt;/DisplayText&gt;&lt;record&gt;&lt;isbn&gt;1053-8119&lt;/isbn&gt;&lt;titles&gt;&lt;title&gt;Structural connectivity differences in left and right temporal lobe epilepsy&lt;/title&gt;&lt;secondary-title&gt;Neuroimage&lt;/secondary-title&gt;&lt;/titles&gt;&lt;pages&gt;135-144&lt;/pages&gt;&lt;contributors&gt;&lt;authors&gt;&lt;author&gt;Besson, Pierre&lt;/author&gt;&lt;author&gt;Dinkelacker, Vera&lt;/author&gt;&lt;author&gt;Valabregue, Romain&lt;/author&gt;&lt;author&gt;Thivard, Lionel&lt;/author&gt;&lt;author&gt;Leclerc, Xavier&lt;/author&gt;&lt;author&gt;Baulac, Michel&lt;/author&gt;&lt;author&gt;Sammler, Daniela&lt;/author&gt;&lt;author&gt;Colliot, Olivier&lt;/author&gt;&lt;author&gt;Lehéricy, Stéphane&lt;/author&gt;&lt;author&gt;Samson, Séverine&lt;/author&gt;&lt;/authors&gt;&lt;/contributors&gt;&lt;added-date format="utc"&gt;1534709950&lt;/added-date&gt;&lt;ref-type name="Journal Article"&gt;17&lt;/ref-type&gt;&lt;dates&gt;&lt;year&gt;2014&lt;/year&gt;&lt;/dates&gt;&lt;rec-number&gt;356&lt;/rec-number&gt;&lt;last-updated-date format="utc"&gt;1534709950&lt;/last-updated-date&gt;&lt;volume&gt;100&lt;/volume&gt;&lt;/record&gt;&lt;/Cite&gt;&lt;/EndNote&gt;</w:instrText>
      </w:r>
      <w:r>
        <w:fldChar w:fldCharType="separate"/>
      </w:r>
      <w:r w:rsidR="00DC7CCA">
        <w:rPr>
          <w:noProof/>
        </w:rPr>
        <w:t>(28)</w:t>
      </w:r>
      <w:r>
        <w:fldChar w:fldCharType="end"/>
      </w:r>
      <w:r>
        <w:t xml:space="preserve"> The reasons are unclear, and we do not know the overall prevalence of all HS in our epilepsy population. A higher prevalence of left compared to right HS </w:t>
      </w:r>
      <w:r w:rsidR="009F4462">
        <w:t xml:space="preserve">has been reported </w:t>
      </w:r>
      <w:r>
        <w:fldChar w:fldCharType="begin"/>
      </w:r>
      <w:r w:rsidR="00DC7CCA">
        <w:instrText xml:space="preserve"> ADDIN EN.CITE &lt;EndNote&gt;&lt;Cite&gt;&lt;Author&gt;Janszky&lt;/Author&gt;&lt;Year&gt;2005&lt;/Year&gt;&lt;RecNum&gt;0&lt;/RecNum&gt;&lt;IDText&gt;Temporal lobe epilepsy with hippocampal sclerosis: predictors for long-term surgical outcome&lt;/IDText&gt;&lt;DisplayText&gt;(29, 30)&lt;/DisplayText&gt;&lt;record&gt;&lt;isbn&gt;1460-2156&lt;/isbn&gt;&lt;titles&gt;&lt;title&gt;Temporal lobe epilepsy with hippocampal sclerosis: predictors for long-term surgical outcome&lt;/title&gt;&lt;secondary-title&gt;Brain&lt;/secondary-title&gt;&lt;/titles&gt;&lt;pages&gt;395-404&lt;/pages&gt;&lt;number&gt;2&lt;/number&gt;&lt;contributors&gt;&lt;authors&gt;&lt;author&gt;Janszky, J&lt;/author&gt;&lt;author&gt;Janszky, I&lt;/author&gt;&lt;author&gt;Schulz, R&lt;/author&gt;&lt;author&gt;Hoppe, M&lt;/author&gt;&lt;author&gt;Behne, F&lt;/author&gt;&lt;author&gt;Pannek, HW&lt;/author&gt;&lt;author&gt;Ebner, A&lt;/author&gt;&lt;/authors&gt;&lt;/contributors&gt;&lt;added-date format="utc"&gt;1514666892&lt;/added-date&gt;&lt;ref-type name="Journal Article"&gt;17&lt;/ref-type&gt;&lt;dates&gt;&lt;year&gt;2005&lt;/year&gt;&lt;/dates&gt;&lt;rec-number&gt;341&lt;/rec-number&gt;&lt;last-updated-date format="utc"&gt;1514666892&lt;/last-updated-date&gt;&lt;volume&gt;128&lt;/volume&gt;&lt;/record&gt;&lt;/Cite&gt;&lt;Cite&gt;&lt;Author&gt;Aull‐Watschinger&lt;/Author&gt;&lt;Year&gt;2008&lt;/Year&gt;&lt;RecNum&gt;0&lt;/RecNum&gt;&lt;IDText&gt;Outcome predictors for surgical treatment of temporal lobe epilepsy with hippocampal sclerosis&lt;/IDText&gt;&lt;record&gt;&lt;isbn&gt;1528-1167&lt;/isbn&gt;&lt;titles&gt;&lt;title&gt;Outcome predictors for surgical treatment of temporal lobe epilepsy with hippocampal sclerosis&lt;/title&gt;&lt;secondary-title&gt;Epilepsia&lt;/secondary-title&gt;&lt;/titles&gt;&lt;pages&gt;1308-1316&lt;/pages&gt;&lt;number&gt;8&lt;/number&gt;&lt;contributors&gt;&lt;authors&gt;&lt;author&gt;Aull‐Watschinger, Susanne&lt;/author&gt;&lt;author&gt;Pataraia, Ekaterina&lt;/author&gt;&lt;author&gt;Czech, Thomas&lt;/author&gt;&lt;author&gt;Baumgartner, Christoph&lt;/author&gt;&lt;/authors&gt;&lt;/contributors&gt;&lt;added-date format="utc"&gt;1514666986&lt;/added-date&gt;&lt;ref-type name="Journal Article"&gt;17&lt;/ref-type&gt;&lt;dates&gt;&lt;year&gt;2008&lt;/year&gt;&lt;/dates&gt;&lt;rec-number&gt;342&lt;/rec-number&gt;&lt;last-updated-date format="utc"&gt;1514666986&lt;/last-updated-date&gt;&lt;volume&gt;49&lt;/volume&gt;&lt;/record&gt;&lt;/Cite&gt;&lt;/EndNote&gt;</w:instrText>
      </w:r>
      <w:r>
        <w:fldChar w:fldCharType="separate"/>
      </w:r>
      <w:r w:rsidR="00DC7CCA">
        <w:rPr>
          <w:noProof/>
        </w:rPr>
        <w:t>(29, 30)</w:t>
      </w:r>
      <w:r>
        <w:fldChar w:fldCharType="end"/>
      </w:r>
      <w:r>
        <w:t xml:space="preserve">. We postulate </w:t>
      </w:r>
      <w:del w:id="444" w:author="Owen Pickrell" w:date="2019-05-10T20:31:00Z">
        <w:r w:rsidR="009F4462" w:rsidDel="007650C1">
          <w:delText xml:space="preserve">also </w:delText>
        </w:r>
      </w:del>
      <w:ins w:id="445" w:author="Owen Pickrell" w:date="2019-05-10T20:31:00Z">
        <w:r w:rsidR="007650C1">
          <w:t xml:space="preserve">that </w:t>
        </w:r>
      </w:ins>
      <w:r w:rsidR="009F4462">
        <w:t xml:space="preserve">left HS </w:t>
      </w:r>
      <w:del w:id="446" w:author="Owen Pickrell" w:date="2019-05-10T20:31:00Z">
        <w:r w:rsidR="009F4462" w:rsidDel="007650C1">
          <w:delText xml:space="preserve">maybe </w:delText>
        </w:r>
      </w:del>
      <w:ins w:id="447" w:author="Owen Pickrell" w:date="2019-05-10T20:31:00Z">
        <w:r w:rsidR="007650C1">
          <w:t xml:space="preserve">could be </w:t>
        </w:r>
      </w:ins>
      <w:r w:rsidR="009F4462">
        <w:t xml:space="preserve">more likely to come to surgery because of more debilitating seizures </w:t>
      </w:r>
      <w:r>
        <w:t xml:space="preserve">(with loss of awareness), compared to right HS </w:t>
      </w:r>
      <w:r>
        <w:fldChar w:fldCharType="begin"/>
      </w:r>
      <w:r w:rsidR="00DC7CCA">
        <w:instrText xml:space="preserve"> ADDIN EN.CITE &lt;EndNote&gt;&lt;Cite&gt;&lt;Author&gt;Ahmadi&lt;/Author&gt;&lt;Year&gt;2009&lt;/Year&gt;&lt;RecNum&gt;0&lt;/RecNum&gt;&lt;IDText&gt;Side matters: diffusion tensor imaging tractography in left and right temporal lobe epilepsy&lt;/IDText&gt;&lt;DisplayText&gt;(31)&lt;/DisplayText&gt;&lt;record&gt;&lt;isbn&gt;0195-6108&lt;/isbn&gt;&lt;titles&gt;&lt;title&gt;Side matters: diffusion tensor imaging tractography in left and right temporal lobe epilepsy&lt;/title&gt;&lt;secondary-title&gt;American journal of neuroradiology&lt;/secondary-title&gt;&lt;/titles&gt;&lt;pages&gt;1740-1747&lt;/pages&gt;&lt;number&gt;9&lt;/number&gt;&lt;contributors&gt;&lt;authors&gt;&lt;author&gt;Ahmadi, Mazyar E&lt;/author&gt;&lt;author&gt;Hagler, DJ&lt;/author&gt;&lt;author&gt;McDonald, Carrie R&lt;/author&gt;&lt;author&gt;Tecoma, ES&lt;/author&gt;&lt;author&gt;Iragui, VJ&lt;/author&gt;&lt;author&gt;Dale, Anders M&lt;/author&gt;&lt;author&gt;Halgren, Eric&lt;/author&gt;&lt;/authors&gt;&lt;/contributors&gt;&lt;added-date format="utc"&gt;1514636958&lt;/added-date&gt;&lt;ref-type name="Journal Article"&gt;17&lt;/ref-type&gt;&lt;dates&gt;&lt;year&gt;2009&lt;/year&gt;&lt;/dates&gt;&lt;rec-number&gt;340&lt;/rec-number&gt;&lt;last-updated-date format="utc"&gt;1514636958&lt;/last-updated-date&gt;&lt;volume&gt;30&lt;/volume&gt;&lt;/record&gt;&lt;/Cite&gt;&lt;/EndNote&gt;</w:instrText>
      </w:r>
      <w:r>
        <w:fldChar w:fldCharType="separate"/>
      </w:r>
      <w:r w:rsidR="00DC7CCA">
        <w:rPr>
          <w:noProof/>
        </w:rPr>
        <w:t>(31)</w:t>
      </w:r>
      <w:r>
        <w:fldChar w:fldCharType="end"/>
      </w:r>
      <w:r>
        <w:t xml:space="preserve">. </w:t>
      </w:r>
    </w:p>
    <w:p w14:paraId="3D1CD013" w14:textId="781FC300" w:rsidR="004719BB" w:rsidRPr="00CD7337" w:rsidRDefault="00991508" w:rsidP="004719BB">
      <w:pPr>
        <w:spacing w:line="480" w:lineRule="auto"/>
        <w:rPr>
          <w:bCs/>
        </w:rPr>
      </w:pPr>
      <w:r>
        <w:lastRenderedPageBreak/>
        <w:t xml:space="preserve">Previous </w:t>
      </w:r>
      <w:r w:rsidR="004719BB">
        <w:t xml:space="preserve">studies have reported AED use and seizure freedom </w:t>
      </w:r>
      <w:r w:rsidR="004719BB">
        <w:fldChar w:fldCharType="begin"/>
      </w:r>
      <w:r w:rsidR="00DC7CCA">
        <w:instrText xml:space="preserve"> ADDIN EN.CITE &lt;EndNote&gt;&lt;Cite&gt;&lt;Author&gt;Schmidt&lt;/Author&gt;&lt;Year&gt;2004&lt;/Year&gt;&lt;IDText&gt;Seizure recurrence after planned discontinuation of antiepileptic drugs in seizure‐free patients after epilepsy surgery: a review of current clinical experience&lt;/IDText&gt;&lt;DisplayText&gt;(21, 32)&lt;/DisplayText&gt;&lt;record&gt;&lt;isbn&gt;0013-9580&lt;/isbn&gt;&lt;titles&gt;&lt;title&gt;Seizure recurrence after planned discontinuation of antiepileptic drugs in seizure‐free patients after epilepsy surgery: a review of current clinical experience&lt;/title&gt;&lt;secondary-title&gt;Epilepsia&lt;/secondary-title&gt;&lt;/titles&gt;&lt;pages&gt;179-186&lt;/pages&gt;&lt;number&gt;2&lt;/number&gt;&lt;contributors&gt;&lt;authors&gt;&lt;author&gt;Schmidt, Dieter&lt;/author&gt;&lt;author&gt;Baumgartner, Christoph&lt;/author&gt;&lt;author&gt;Löscher, Wolfgang&lt;/author&gt;&lt;/authors&gt;&lt;/contributors&gt;&lt;added-date format="utc"&gt;1535184238&lt;/added-date&gt;&lt;ref-type name="Journal Article"&gt;17&lt;/ref-type&gt;&lt;dates&gt;&lt;year&gt;2004&lt;/year&gt;&lt;/dates&gt;&lt;rec-number&gt;357&lt;/rec-number&gt;&lt;last-updated-date format="utc"&gt;1535184238&lt;/last-updated-date&gt;&lt;volume&gt;45&lt;/volume&gt;&lt;/record&gt;&lt;/Cite&gt;&lt;Cite&gt;&lt;Author&gt;Téllez-Zenteno&lt;/Author&gt;&lt;Year&gt;2005&lt;/Year&gt;&lt;IDText&gt;Long-term seizure outcomes following epilepsy surgery: a systematic review and meta-analysis&lt;/IDText&gt;&lt;record&gt;&lt;isbn&gt;1460-2156&lt;/isbn&gt;&lt;titles&gt;&lt;title&gt;Long-term seizure outcomes following epilepsy surgery: a systematic review and meta-analysis&lt;/title&gt;&lt;secondary-title&gt;Brain&lt;/secondary-title&gt;&lt;/titles&gt;&lt;pages&gt;1188-1198&lt;/pages&gt;&lt;number&gt;5&lt;/number&gt;&lt;contributors&gt;&lt;authors&gt;&lt;author&gt;Téllez-Zenteno, José F&lt;/author&gt;&lt;author&gt;Dhar, Raj&lt;/author&gt;&lt;author&gt;Wiebe, Samuel&lt;/author&gt;&lt;/authors&gt;&lt;/contributors&gt;&lt;added-date format="utc"&gt;1514110994&lt;/added-date&gt;&lt;ref-type name="Journal Article"&gt;17&lt;/ref-type&gt;&lt;dates&gt;&lt;year&gt;2005&lt;/year&gt;&lt;/dates&gt;&lt;rec-number&gt;337&lt;/rec-number&gt;&lt;last-updated-date format="utc"&gt;1514110994&lt;/last-updated-date&gt;&lt;volume&gt;128&lt;/volume&gt;&lt;/record&gt;&lt;/Cite&gt;&lt;/EndNote&gt;</w:instrText>
      </w:r>
      <w:r w:rsidR="004719BB">
        <w:fldChar w:fldCharType="separate"/>
      </w:r>
      <w:r w:rsidR="00DC7CCA">
        <w:rPr>
          <w:noProof/>
        </w:rPr>
        <w:t>(21, 32)</w:t>
      </w:r>
      <w:r w:rsidR="004719BB">
        <w:fldChar w:fldCharType="end"/>
      </w:r>
      <w:r>
        <w:t xml:space="preserve">, we found it additionally helpful to develop a measure of AED burden as an outcome measure. </w:t>
      </w:r>
    </w:p>
    <w:p w14:paraId="70068B4C" w14:textId="0FC3DD7B" w:rsidR="00A22E0A" w:rsidRDefault="00DA4109" w:rsidP="002D51B3">
      <w:pPr>
        <w:spacing w:line="480" w:lineRule="auto"/>
      </w:pPr>
      <w:r>
        <w:t>The</w:t>
      </w:r>
      <w:ins w:id="448" w:author="Owen Pickrell" w:date="2019-05-10T20:32:00Z">
        <w:r w:rsidR="007650C1">
          <w:t>re was a</w:t>
        </w:r>
      </w:ins>
      <w:r>
        <w:t xml:space="preserve"> </w:t>
      </w:r>
      <w:del w:id="449" w:author="Owen Pickrell" w:date="2019-05-10T20:32:00Z">
        <w:r w:rsidDel="007650C1">
          <w:delText xml:space="preserve">dosage of </w:delText>
        </w:r>
        <w:r w:rsidR="001D7B2F" w:rsidDel="007650C1">
          <w:delText>AEDs reduced,</w:delText>
        </w:r>
        <w:r w:rsidDel="007650C1">
          <w:delText xml:space="preserve"> with a</w:delText>
        </w:r>
      </w:del>
      <w:del w:id="450" w:author="Owen Pickrell" w:date="2019-05-10T20:38:00Z">
        <w:r w:rsidDel="00C75A1B">
          <w:delText xml:space="preserve"> </w:delText>
        </w:r>
      </w:del>
      <w:r>
        <w:t xml:space="preserve">30% reduction in drug dosage </w:t>
      </w:r>
      <w:r w:rsidR="007562D4">
        <w:t>five</w:t>
      </w:r>
      <w:r>
        <w:t xml:space="preserve"> years post-surgery</w:t>
      </w:r>
      <w:del w:id="451" w:author="Owen Pickrell" w:date="2019-05-10T20:32:00Z">
        <w:r w:rsidDel="007650C1">
          <w:delText>,</w:delText>
        </w:r>
      </w:del>
      <w:r>
        <w:t xml:space="preserve"> in comparison to pre-surgery. </w:t>
      </w:r>
      <w:r w:rsidR="007A23F7">
        <w:t xml:space="preserve">Previous literature has drawn associations with the AEDs themselves reducing </w:t>
      </w:r>
      <w:r w:rsidR="00E75902">
        <w:t>QOL</w:t>
      </w:r>
      <w:r w:rsidR="00E457E0">
        <w:t xml:space="preserve"> </w:t>
      </w:r>
      <w:r w:rsidR="00E457E0">
        <w:fldChar w:fldCharType="begin"/>
      </w:r>
      <w:r w:rsidR="003B5FC7">
        <w:instrText xml:space="preserve"> ADDIN EN.CITE &lt;EndNote&gt;&lt;Cite&gt;&lt;Author&gt;Sillanpää&lt;/Author&gt;&lt;Year&gt;2004&lt;/Year&gt;&lt;RecNum&gt;0&lt;/RecNum&gt;&lt;IDText&gt;Perceived Impact of Childhood‐onset Epilepsy on Quality of Life as an Adult&lt;/IDText&gt;&lt;DisplayText&gt;(33)&lt;/DisplayText&gt;&lt;record&gt;&lt;isbn&gt;1528-1167&lt;/isbn&gt;&lt;titles&gt;&lt;title&gt;Perceived Impact of Childhood‐onset Epilepsy on Quality of Life as an Adult&lt;/title&gt;&lt;secondary-title&gt;Epilepsia&lt;/secondary-title&gt;&lt;/titles&gt;&lt;pages&gt;971-977&lt;/pages&gt;&lt;number&gt;8&lt;/number&gt;&lt;contributors&gt;&lt;authors&gt;&lt;author&gt;Sillanpää, Matti&lt;/author&gt;&lt;author&gt;Haataja, Leena&lt;/author&gt;&lt;author&gt;Shinnar, Shlomo&lt;/author&gt;&lt;/authors&gt;&lt;/contributors&gt;&lt;added-date format="utc"&gt;1514669933&lt;/added-date&gt;&lt;ref-type name="Journal Article"&gt;17&lt;/ref-type&gt;&lt;dates&gt;&lt;year&gt;2004&lt;/year&gt;&lt;/dates&gt;&lt;rec-number&gt;343&lt;/rec-number&gt;&lt;last-updated-date format="utc"&gt;1514669933&lt;/last-updated-date&gt;&lt;volume&gt;45&lt;/volume&gt;&lt;/record&gt;&lt;/Cite&gt;&lt;/EndNote&gt;</w:instrText>
      </w:r>
      <w:r w:rsidR="00E457E0">
        <w:fldChar w:fldCharType="separate"/>
      </w:r>
      <w:r w:rsidR="003B5FC7">
        <w:rPr>
          <w:noProof/>
        </w:rPr>
        <w:t>(33)</w:t>
      </w:r>
      <w:r w:rsidR="00E457E0">
        <w:fldChar w:fldCharType="end"/>
      </w:r>
      <w:r w:rsidR="00CC4157">
        <w:t xml:space="preserve"> </w:t>
      </w:r>
      <w:r w:rsidR="001D7B2F">
        <w:t xml:space="preserve">and </w:t>
      </w:r>
      <w:r w:rsidR="00464147">
        <w:t>A</w:t>
      </w:r>
      <w:r w:rsidR="001D7B2F">
        <w:t xml:space="preserve">ED </w:t>
      </w:r>
      <w:r w:rsidR="00CC4157">
        <w:t>cessation improv</w:t>
      </w:r>
      <w:r w:rsidR="001D7B2F">
        <w:t>ing</w:t>
      </w:r>
      <w:r w:rsidR="00CC4157">
        <w:t xml:space="preserve"> cognition </w:t>
      </w:r>
      <w:r w:rsidR="00B70222">
        <w:fldChar w:fldCharType="begin"/>
      </w:r>
      <w:r w:rsidR="003B5FC7">
        <w:instrText xml:space="preserve"> ADDIN EN.CITE &lt;EndNote&gt;&lt;Cite&gt;&lt;Author&gt;Skirrow&lt;/Author&gt;&lt;Year&gt;2011&lt;/Year&gt;&lt;RecNum&gt;0&lt;/RecNum&gt;&lt;IDText&gt;Long-term intellectual outcome after temporal lobe surgery in childhood&lt;/IDText&gt;&lt;DisplayText&gt;(34)&lt;/DisplayText&gt;&lt;record&gt;&lt;isbn&gt;0028-3878&lt;/isbn&gt;&lt;titles&gt;&lt;title&gt;Long-term intellectual outcome after temporal lobe surgery in childhood&lt;/title&gt;&lt;secondary-title&gt;Neurology&lt;/secondary-title&gt;&lt;/titles&gt;&lt;pages&gt;1330-1337&lt;/pages&gt;&lt;number&gt;15&lt;/number&gt;&lt;contributors&gt;&lt;authors&gt;&lt;author&gt;Skirrow, C&lt;/author&gt;&lt;author&gt;Cross, JH&lt;/author&gt;&lt;author&gt;Cormack, F&lt;/author&gt;&lt;author&gt;Harkness, W&lt;/author&gt;&lt;author&gt;Vargha-Khadem, F&lt;/author&gt;&lt;author&gt;Baldeweg, T&lt;/author&gt;&lt;/authors&gt;&lt;/contributors&gt;&lt;added-date format="utc"&gt;1514670149&lt;/added-date&gt;&lt;ref-type name="Journal Article"&gt;17&lt;/ref-type&gt;&lt;dates&gt;&lt;year&gt;2011&lt;/year&gt;&lt;/dates&gt;&lt;rec-number&gt;344&lt;/rec-number&gt;&lt;last-updated-date format="utc"&gt;1514670149&lt;/last-updated-date&gt;&lt;volume&gt;76&lt;/volume&gt;&lt;/record&gt;&lt;/Cite&gt;&lt;/EndNote&gt;</w:instrText>
      </w:r>
      <w:r w:rsidR="00B70222">
        <w:fldChar w:fldCharType="separate"/>
      </w:r>
      <w:r w:rsidR="003B5FC7">
        <w:rPr>
          <w:noProof/>
        </w:rPr>
        <w:t>(34)</w:t>
      </w:r>
      <w:r w:rsidR="00B70222">
        <w:fldChar w:fldCharType="end"/>
      </w:r>
      <w:r w:rsidR="00CD360B">
        <w:t xml:space="preserve">. </w:t>
      </w:r>
      <w:r w:rsidR="00464147">
        <w:t>In our cohort</w:t>
      </w:r>
      <w:r w:rsidR="00EF7A15">
        <w:t xml:space="preserve"> 20 of the 57 </w:t>
      </w:r>
      <w:r w:rsidR="007525A8">
        <w:t>patients</w:t>
      </w:r>
      <w:r w:rsidR="00EF7A15">
        <w:t xml:space="preserve"> </w:t>
      </w:r>
      <w:r>
        <w:t>had a trial of complete AED withdrawal</w:t>
      </w:r>
      <w:r w:rsidR="00464147">
        <w:t>, and of those</w:t>
      </w:r>
      <w:ins w:id="452" w:author="Owen Pickrell" w:date="2019-05-10T20:32:00Z">
        <w:r w:rsidR="00C75A1B">
          <w:t>,</w:t>
        </w:r>
      </w:ins>
      <w:r w:rsidR="00464147">
        <w:t xml:space="preserve"> only three remai</w:t>
      </w:r>
      <w:r w:rsidR="00F1302F">
        <w:t xml:space="preserve">ned seizure free and off AEDs, </w:t>
      </w:r>
      <w:r w:rsidR="00464147">
        <w:t>this may reflect local practice</w:t>
      </w:r>
      <w:r w:rsidR="00505FC9">
        <w:t xml:space="preserve"> </w:t>
      </w:r>
      <w:r w:rsidR="00464147">
        <w:t xml:space="preserve">of reducing to minimal acceptable dose in preference to complete withdrawal. </w:t>
      </w:r>
    </w:p>
    <w:p w14:paraId="74A99701" w14:textId="6B75E6CF" w:rsidR="00B11AB4" w:rsidRDefault="00B11AB4" w:rsidP="001C0540">
      <w:pPr>
        <w:spacing w:line="480" w:lineRule="auto"/>
      </w:pPr>
      <w:r>
        <w:t>Patients’ subjective interpretation of their hea</w:t>
      </w:r>
      <w:r w:rsidR="00A22E0A">
        <w:t>l</w:t>
      </w:r>
      <w:r>
        <w:t xml:space="preserve">th seems to correlate with their clinical picture, with 14.7% reporting no change or a decrease in their </w:t>
      </w:r>
      <w:r w:rsidR="001C0540" w:rsidRPr="009F4462">
        <w:t xml:space="preserve">questionnaire </w:t>
      </w:r>
      <w:r w:rsidR="003555A4" w:rsidRPr="009F4462">
        <w:t>responses</w:t>
      </w:r>
      <w:r w:rsidRPr="009F4462">
        <w:t xml:space="preserve"> w</w:t>
      </w:r>
      <w:r w:rsidR="00EE1A66" w:rsidRPr="009F4462">
        <w:t>ith</w:t>
      </w:r>
      <w:r w:rsidR="00B37FF3" w:rsidRPr="009F4462">
        <w:t xml:space="preserve"> a simila</w:t>
      </w:r>
      <w:r w:rsidR="00F216DF" w:rsidRPr="009F4462">
        <w:t xml:space="preserve">r </w:t>
      </w:r>
      <w:r w:rsidRPr="009F4462">
        <w:t>percentage</w:t>
      </w:r>
      <w:r w:rsidR="00F22773" w:rsidRPr="009F4462">
        <w:t xml:space="preserve"> </w:t>
      </w:r>
      <w:r w:rsidRPr="009F4462">
        <w:t>as those who class as Engel IV</w:t>
      </w:r>
      <w:r w:rsidR="00EF5C09">
        <w:t xml:space="preserve"> </w:t>
      </w:r>
      <w:r w:rsidR="00F22773" w:rsidRPr="009F4462">
        <w:t>(Figure 2a)</w:t>
      </w:r>
      <w:r w:rsidR="00D93BCC" w:rsidRPr="009F4462">
        <w:t xml:space="preserve">, </w:t>
      </w:r>
      <w:r w:rsidR="00D93BCC" w:rsidRPr="00573E94">
        <w:rPr>
          <w:highlight w:val="yellow"/>
        </w:rPr>
        <w:t>although these were not necessary the same individuals.</w:t>
      </w:r>
      <w:r w:rsidR="007D0BA8" w:rsidRPr="009F4462">
        <w:t xml:space="preserve"> Those completely seizure free </w:t>
      </w:r>
      <w:r w:rsidRPr="009F4462">
        <w:t>reported a significant difference</w:t>
      </w:r>
      <w:r w:rsidR="00D34670" w:rsidRPr="009F4462">
        <w:t xml:space="preserve"> (P&lt;0.006)</w:t>
      </w:r>
      <w:r w:rsidRPr="009F4462">
        <w:t xml:space="preserve"> in their </w:t>
      </w:r>
      <w:r w:rsidR="0099421C" w:rsidRPr="009F4462">
        <w:t>QOLIE-P31</w:t>
      </w:r>
      <w:r w:rsidRPr="009F4462">
        <w:t>.</w:t>
      </w:r>
      <w:r>
        <w:t xml:space="preserve"> </w:t>
      </w:r>
      <w:r w:rsidR="00537F97">
        <w:t>Of the 19 patients who returned the</w:t>
      </w:r>
      <w:r w:rsidR="00D34670">
        <w:t>ir</w:t>
      </w:r>
      <w:r w:rsidR="00537F97">
        <w:t xml:space="preserve"> questionnaire </w:t>
      </w:r>
      <w:r w:rsidR="00E4038F">
        <w:t>who were</w:t>
      </w:r>
      <w:r w:rsidR="00B551D4">
        <w:t xml:space="preserve"> still experiencing seizures</w:t>
      </w:r>
      <w:r w:rsidR="00504C1F">
        <w:t>,</w:t>
      </w:r>
      <w:r w:rsidR="00B551D4">
        <w:t xml:space="preserve"> 12 still described their QOL ‘much improved’ or ‘very much improved’</w:t>
      </w:r>
      <w:r w:rsidR="007D0BA8">
        <w:t xml:space="preserve"> following </w:t>
      </w:r>
      <w:r w:rsidR="001C0540">
        <w:t>surgery</w:t>
      </w:r>
      <w:ins w:id="453" w:author="Khalid" w:date="2019-04-25T16:33:00Z">
        <w:r w:rsidR="00464147">
          <w:t>,</w:t>
        </w:r>
      </w:ins>
      <w:r w:rsidR="005C1F32">
        <w:t xml:space="preserve"> </w:t>
      </w:r>
      <w:r w:rsidR="005C1F32" w:rsidRPr="005C1F32">
        <w:t>demonstrat</w:t>
      </w:r>
      <w:ins w:id="454" w:author="Khalid" w:date="2019-04-25T16:33:00Z">
        <w:r w:rsidR="00464147">
          <w:t>ing</w:t>
        </w:r>
      </w:ins>
      <w:r w:rsidR="00E4038F">
        <w:t xml:space="preserve"> the importance</w:t>
      </w:r>
      <w:r w:rsidR="005C1F32">
        <w:t xml:space="preserve"> </w:t>
      </w:r>
      <w:r w:rsidR="002554A7">
        <w:t xml:space="preserve">of recording </w:t>
      </w:r>
      <w:r w:rsidR="00514199">
        <w:t>patient’s</w:t>
      </w:r>
      <w:r w:rsidR="002554A7">
        <w:t xml:space="preserve"> opinions</w:t>
      </w:r>
      <w:r w:rsidR="001C0540">
        <w:t xml:space="preserve"> and QOL measures in addition to</w:t>
      </w:r>
      <w:r w:rsidR="002554A7">
        <w:t xml:space="preserve"> </w:t>
      </w:r>
      <w:r w:rsidR="001C0540">
        <w:t>Engel scores</w:t>
      </w:r>
      <w:r w:rsidR="00514199">
        <w:t>.</w:t>
      </w:r>
      <w:r w:rsidR="00E4038F">
        <w:t xml:space="preserve"> </w:t>
      </w:r>
      <w:r w:rsidR="00B551D4">
        <w:t xml:space="preserve">  </w:t>
      </w:r>
    </w:p>
    <w:p w14:paraId="3DC018AF" w14:textId="73278C1E" w:rsidR="001C3201" w:rsidRDefault="001C3201" w:rsidP="002026B4">
      <w:pPr>
        <w:spacing w:line="480" w:lineRule="auto"/>
      </w:pPr>
      <w:r>
        <w:t xml:space="preserve">The </w:t>
      </w:r>
      <w:r w:rsidR="00CC61DF">
        <w:t>goal of epilepsy surgery is to achieve long</w:t>
      </w:r>
      <w:ins w:id="455" w:author="Owen Pickrell" w:date="2019-05-10T20:33:00Z">
        <w:r w:rsidR="00C75A1B">
          <w:t>-</w:t>
        </w:r>
      </w:ins>
      <w:del w:id="456" w:author="Owen Pickrell" w:date="2019-05-10T20:33:00Z">
        <w:r w:rsidR="00CC61DF" w:rsidDel="00C75A1B">
          <w:delText xml:space="preserve"> </w:delText>
        </w:r>
      </w:del>
      <w:r w:rsidR="00CC61DF">
        <w:t xml:space="preserve">term </w:t>
      </w:r>
      <w:r w:rsidR="00FF52A2">
        <w:t xml:space="preserve">seizure freedom. </w:t>
      </w:r>
      <w:r w:rsidR="00767CA3">
        <w:t xml:space="preserve">The achievement of </w:t>
      </w:r>
      <w:r w:rsidR="002233D1">
        <w:t>seizure</w:t>
      </w:r>
      <w:r w:rsidR="00767CA3">
        <w:t xml:space="preserve"> freed</w:t>
      </w:r>
      <w:r w:rsidR="007D0BA8">
        <w:t>om is not a static event. In our</w:t>
      </w:r>
      <w:r w:rsidR="00767CA3">
        <w:t xml:space="preserve"> cohort</w:t>
      </w:r>
      <w:ins w:id="457" w:author="Owen Pickrell" w:date="2019-05-10T20:33:00Z">
        <w:r w:rsidR="00C75A1B">
          <w:t>,</w:t>
        </w:r>
      </w:ins>
      <w:r w:rsidR="00767CA3">
        <w:t xml:space="preserve"> </w:t>
      </w:r>
      <w:r w:rsidR="00D209BF">
        <w:t>eight</w:t>
      </w:r>
      <w:r w:rsidR="00767CA3">
        <w:t xml:space="preserve"> patients </w:t>
      </w:r>
      <w:r w:rsidR="007D0BA8">
        <w:t xml:space="preserve">who </w:t>
      </w:r>
      <w:r w:rsidR="00767CA3">
        <w:t xml:space="preserve">were seizure free at </w:t>
      </w:r>
      <w:r w:rsidR="002233D1">
        <w:t>one-year</w:t>
      </w:r>
      <w:r w:rsidR="00767CA3">
        <w:t xml:space="preserve"> post </w:t>
      </w:r>
      <w:r w:rsidR="007D0BA8">
        <w:t xml:space="preserve">surgery </w:t>
      </w:r>
      <w:r w:rsidR="00693062">
        <w:t xml:space="preserve">experienced seizures in some capacity at </w:t>
      </w:r>
      <w:r w:rsidR="007562D4">
        <w:t xml:space="preserve">five </w:t>
      </w:r>
      <w:r w:rsidR="002233D1">
        <w:t>year</w:t>
      </w:r>
      <w:r w:rsidR="00504C1F">
        <w:t>s</w:t>
      </w:r>
      <w:r w:rsidR="007D0BA8">
        <w:t xml:space="preserve"> </w:t>
      </w:r>
      <w:del w:id="458" w:author="Owen Pickrell" w:date="2019-05-10T20:34:00Z">
        <w:r w:rsidR="007D0BA8" w:rsidDel="00C75A1B">
          <w:delText>post surgery</w:delText>
        </w:r>
      </w:del>
      <w:ins w:id="459" w:author="Owen Pickrell" w:date="2019-05-10T20:34:00Z">
        <w:r w:rsidR="00C75A1B">
          <w:t>post-surgery</w:t>
        </w:r>
      </w:ins>
      <w:ins w:id="460" w:author="Khalid" w:date="2019-04-25T16:35:00Z">
        <w:r w:rsidR="00464147">
          <w:t xml:space="preserve">, </w:t>
        </w:r>
        <w:proofErr w:type="gramStart"/>
        <w:r w:rsidR="00464147">
          <w:t>and</w:t>
        </w:r>
      </w:ins>
      <w:r w:rsidR="002F747D">
        <w:t xml:space="preserve">  AED</w:t>
      </w:r>
      <w:proofErr w:type="gramEnd"/>
      <w:r w:rsidR="002F747D">
        <w:t xml:space="preserve"> load continued to fall </w:t>
      </w:r>
      <w:r w:rsidR="00AA617B">
        <w:t xml:space="preserve">until </w:t>
      </w:r>
      <w:ins w:id="461" w:author="Khalid" w:date="2019-04-25T16:35:00Z">
        <w:r w:rsidR="00464147">
          <w:t xml:space="preserve">at least </w:t>
        </w:r>
      </w:ins>
      <w:r w:rsidR="00A73A54">
        <w:t>eight</w:t>
      </w:r>
      <w:r w:rsidR="00AA617B">
        <w:t xml:space="preserve"> years post-surgery. </w:t>
      </w:r>
    </w:p>
    <w:p w14:paraId="0BCC81A1" w14:textId="72EEB43B" w:rsidR="00B90B06" w:rsidRDefault="00240740" w:rsidP="00F94416">
      <w:pPr>
        <w:spacing w:line="480" w:lineRule="auto"/>
      </w:pPr>
      <w:ins w:id="462" w:author="Khalid" w:date="2019-04-25T16:38:00Z">
        <w:r>
          <w:t xml:space="preserve">Our study had limitations, mainly the retrospective data collection and the </w:t>
        </w:r>
      </w:ins>
      <w:ins w:id="463" w:author="Khalid" w:date="2019-04-25T16:45:00Z">
        <w:r>
          <w:t>incomplete</w:t>
        </w:r>
      </w:ins>
      <w:ins w:id="464" w:author="Khalid" w:date="2019-04-25T16:38:00Z">
        <w:r>
          <w:t xml:space="preserve"> data capture. This could have introduced bias</w:t>
        </w:r>
      </w:ins>
      <w:ins w:id="465" w:author="Khalid" w:date="2019-04-25T16:39:00Z">
        <w:r>
          <w:t xml:space="preserve"> into the finding, </w:t>
        </w:r>
        <w:proofErr w:type="spellStart"/>
        <w:r>
          <w:t>eg</w:t>
        </w:r>
        <w:proofErr w:type="spellEnd"/>
        <w:r>
          <w:t xml:space="preserve"> unavailable clinical notes in those lost to follow-up, who perhaps had better seizure outcomes, subjective </w:t>
        </w:r>
      </w:ins>
      <w:ins w:id="466" w:author="Khalid" w:date="2019-04-25T16:45:00Z">
        <w:r>
          <w:t>interpretation</w:t>
        </w:r>
      </w:ins>
      <w:ins w:id="467" w:author="Khalid" w:date="2019-04-25T16:39:00Z">
        <w:r>
          <w:t xml:space="preserve"> during clinical assessments</w:t>
        </w:r>
      </w:ins>
      <w:ins w:id="468" w:author="Khalid" w:date="2019-04-25T16:46:00Z">
        <w:r>
          <w:t>,</w:t>
        </w:r>
      </w:ins>
      <w:ins w:id="469" w:author="Khalid" w:date="2019-04-25T16:39:00Z">
        <w:r>
          <w:t xml:space="preserve"> and those who returned questionnaires</w:t>
        </w:r>
      </w:ins>
      <w:ins w:id="470" w:author="Khalid" w:date="2019-04-25T16:41:00Z">
        <w:r>
          <w:t xml:space="preserve">, </w:t>
        </w:r>
      </w:ins>
      <w:ins w:id="471" w:author="Khalid" w:date="2019-04-25T16:42:00Z">
        <w:r>
          <w:t>with only a 40% response rate</w:t>
        </w:r>
      </w:ins>
      <w:ins w:id="472" w:author="Khalid" w:date="2019-04-25T16:46:00Z">
        <w:r>
          <w:t xml:space="preserve"> being biased toward those </w:t>
        </w:r>
        <w:r w:rsidR="00DA6F60">
          <w:t xml:space="preserve">reporting improved, or otherwise QOL or biased by </w:t>
        </w:r>
        <w:r w:rsidR="00DA6F60">
          <w:lastRenderedPageBreak/>
          <w:t>their experience of epilepsy surgery</w:t>
        </w:r>
      </w:ins>
      <w:ins w:id="473" w:author="Khalid" w:date="2019-04-25T16:42:00Z">
        <w:r>
          <w:t xml:space="preserve">. </w:t>
        </w:r>
      </w:ins>
      <w:ins w:id="474" w:author="Khalid" w:date="2019-04-25T16:39:00Z">
        <w:r>
          <w:t xml:space="preserve"> </w:t>
        </w:r>
      </w:ins>
      <w:r w:rsidR="00252A63">
        <w:t xml:space="preserve">Trying to </w:t>
      </w:r>
      <w:r w:rsidR="00CD4DC5" w:rsidRPr="00CD4DC5">
        <w:t>ascertain</w:t>
      </w:r>
      <w:r w:rsidR="00CD4DC5">
        <w:t xml:space="preserve"> why some in our cohort failed to achieve seizure </w:t>
      </w:r>
      <w:r w:rsidR="002D4F29">
        <w:t xml:space="preserve">freedom </w:t>
      </w:r>
      <w:r w:rsidR="007D0BA8">
        <w:t>is</w:t>
      </w:r>
      <w:r w:rsidR="0091468B">
        <w:t xml:space="preserve"> limited</w:t>
      </w:r>
      <w:r w:rsidR="007D0BA8">
        <w:t xml:space="preserve"> by</w:t>
      </w:r>
      <w:r w:rsidR="0091468B">
        <w:t xml:space="preserve"> sample size</w:t>
      </w:r>
      <w:r w:rsidR="007D0BA8">
        <w:t xml:space="preserve"> and retrospective review</w:t>
      </w:r>
      <w:r w:rsidR="0091468B">
        <w:t>.</w:t>
      </w:r>
      <w:r w:rsidR="00663DE8">
        <w:t xml:space="preserve"> </w:t>
      </w:r>
      <w:r w:rsidR="007D0BA8">
        <w:t>T</w:t>
      </w:r>
      <w:r w:rsidR="00DD53D1">
        <w:t>rying to establish causality</w:t>
      </w:r>
      <w:r w:rsidR="00663DE8">
        <w:t xml:space="preserve"> as to which pre-surgical factors could be a marker to surgical failure remains </w:t>
      </w:r>
      <w:r w:rsidR="004B36FB">
        <w:t>challenging.</w:t>
      </w:r>
      <w:r w:rsidR="007D0BA8">
        <w:t xml:space="preserve"> </w:t>
      </w:r>
      <w:ins w:id="475" w:author="Owen Pickrell" w:date="2019-05-10T20:34:00Z">
        <w:r w:rsidR="00C75A1B">
          <w:t>We were also only able to li</w:t>
        </w:r>
      </w:ins>
      <w:ins w:id="476" w:author="Owen Pickrell" w:date="2019-05-10T20:35:00Z">
        <w:r w:rsidR="00C75A1B">
          <w:t>nk</w:t>
        </w:r>
      </w:ins>
      <w:ins w:id="477" w:author="Owen Pickrell" w:date="2019-05-10T20:38:00Z">
        <w:r w:rsidR="00C75A1B">
          <w:t xml:space="preserve"> 60% of the </w:t>
        </w:r>
      </w:ins>
      <w:ins w:id="478" w:author="Owen Pickrell" w:date="2019-05-10T20:39:00Z">
        <w:r w:rsidR="00C75A1B">
          <w:t xml:space="preserve">patients with </w:t>
        </w:r>
      </w:ins>
      <w:ins w:id="479" w:author="Owen Pickrell" w:date="2019-05-10T20:40:00Z">
        <w:r w:rsidR="00C75A1B">
          <w:t xml:space="preserve">10 years of </w:t>
        </w:r>
      </w:ins>
      <w:ins w:id="480" w:author="Owen Pickrell" w:date="2019-05-10T20:39:00Z">
        <w:r w:rsidR="00C75A1B">
          <w:t xml:space="preserve">their routinely-collected data </w:t>
        </w:r>
      </w:ins>
      <w:ins w:id="481" w:author="Owen Pickrell" w:date="2019-05-10T20:40:00Z">
        <w:r w:rsidR="00C75A1B">
          <w:t>mostly due to</w:t>
        </w:r>
      </w:ins>
      <w:ins w:id="482" w:author="Owen Pickrell" w:date="2019-05-10T20:41:00Z">
        <w:r w:rsidR="00C75A1B">
          <w:t xml:space="preserve"> incomplete historic data and lack of linkage due</w:t>
        </w:r>
      </w:ins>
      <w:ins w:id="483" w:author="Owen Pickrell" w:date="2019-05-10T20:42:00Z">
        <w:r w:rsidR="00C75A1B">
          <w:t xml:space="preserve"> to changes of addresses outside Wales.</w:t>
        </w:r>
      </w:ins>
    </w:p>
    <w:p w14:paraId="20776CDD" w14:textId="77777777" w:rsidR="004865C2" w:rsidRDefault="004865C2" w:rsidP="009372BA">
      <w:pPr>
        <w:spacing w:line="480" w:lineRule="auto"/>
      </w:pPr>
    </w:p>
    <w:p w14:paraId="40EE7A2D" w14:textId="54ABF84F" w:rsidR="004865C2" w:rsidRPr="004865C2" w:rsidRDefault="004865C2" w:rsidP="009372BA">
      <w:pPr>
        <w:spacing w:line="480" w:lineRule="auto"/>
        <w:rPr>
          <w:ins w:id="484" w:author="Khalid" w:date="2019-04-25T16:35:00Z"/>
          <w:b/>
        </w:rPr>
      </w:pPr>
      <w:r w:rsidRPr="004865C2">
        <w:rPr>
          <w:b/>
        </w:rPr>
        <w:t>5.1 Conclusion</w:t>
      </w:r>
    </w:p>
    <w:p w14:paraId="665F45BD" w14:textId="6ABABA86" w:rsidR="009372BA" w:rsidRPr="00555C82" w:rsidRDefault="009372BA" w:rsidP="009372BA">
      <w:pPr>
        <w:spacing w:line="480" w:lineRule="auto"/>
      </w:pPr>
      <w:r w:rsidRPr="009372BA">
        <w:t>In summary</w:t>
      </w:r>
      <w:r w:rsidR="00696C42">
        <w:t>,</w:t>
      </w:r>
      <w:r w:rsidRPr="009372BA">
        <w:t xml:space="preserve"> </w:t>
      </w:r>
      <w:r w:rsidR="009F4462">
        <w:t xml:space="preserve">we demonstrate </w:t>
      </w:r>
      <w:del w:id="485" w:author="Owen Pickrell" w:date="2019-05-10T20:35:00Z">
        <w:r w:rsidR="009F4462" w:rsidDel="00C75A1B">
          <w:delText xml:space="preserve">through a number of sources </w:delText>
        </w:r>
      </w:del>
      <w:r w:rsidR="009F4462">
        <w:t xml:space="preserve">the demographics and benefits of epilepsy surgery in terms of seizure outcomes, quality of life and health care </w:t>
      </w:r>
      <w:del w:id="486" w:author="Owen Pickrell" w:date="2019-05-10T20:35:00Z">
        <w:r w:rsidR="009F4462" w:rsidDel="00C75A1B">
          <w:delText>utilisation</w:delText>
        </w:r>
      </w:del>
      <w:ins w:id="487" w:author="Owen Pickrell" w:date="2019-05-10T20:35:00Z">
        <w:r w:rsidR="00C75A1B">
          <w:t>utilization</w:t>
        </w:r>
      </w:ins>
      <w:r w:rsidR="009F4462">
        <w:t xml:space="preserve">. </w:t>
      </w:r>
      <w:r w:rsidRPr="009372BA">
        <w:t xml:space="preserve">We, as elsewhere, note a </w:t>
      </w:r>
      <w:r w:rsidRPr="00CD7337">
        <w:rPr>
          <w:bCs/>
        </w:rPr>
        <w:t>long delay from diagnosis to surgery</w:t>
      </w:r>
      <w:r w:rsidR="009F4462">
        <w:rPr>
          <w:bCs/>
        </w:rPr>
        <w:t xml:space="preserve">, and continued work is needed to improve this, in addition to continued monitoring of </w:t>
      </w:r>
      <w:del w:id="488" w:author="Owen Pickrell" w:date="2019-05-10T20:35:00Z">
        <w:r w:rsidR="009F4462" w:rsidDel="00C75A1B">
          <w:rPr>
            <w:bCs/>
          </w:rPr>
          <w:delText>long term</w:delText>
        </w:r>
      </w:del>
      <w:ins w:id="489" w:author="Owen Pickrell" w:date="2019-05-10T20:35:00Z">
        <w:r w:rsidR="00C75A1B">
          <w:rPr>
            <w:bCs/>
          </w:rPr>
          <w:t>long-term</w:t>
        </w:r>
      </w:ins>
      <w:r w:rsidR="009F4462">
        <w:rPr>
          <w:bCs/>
        </w:rPr>
        <w:t xml:space="preserve"> outcomes after epilepsy surgery. </w:t>
      </w:r>
    </w:p>
    <w:p w14:paraId="655108C9" w14:textId="70CAEDF8" w:rsidR="009372BA" w:rsidRDefault="009372BA" w:rsidP="00834C43">
      <w:pPr>
        <w:spacing w:line="480" w:lineRule="auto"/>
      </w:pPr>
    </w:p>
    <w:p w14:paraId="074933C5" w14:textId="77777777" w:rsidR="006608AF" w:rsidRDefault="006608AF" w:rsidP="00F94416">
      <w:pPr>
        <w:spacing w:line="480" w:lineRule="auto"/>
        <w:rPr>
          <w:b/>
        </w:rPr>
      </w:pPr>
    </w:p>
    <w:p w14:paraId="65106731" w14:textId="77777777" w:rsidR="00171112" w:rsidRDefault="00171112">
      <w:pPr>
        <w:rPr>
          <w:ins w:id="490" w:author="Owen Pickrell" w:date="2019-05-10T20:44:00Z"/>
          <w:rFonts w:ascii="Calibri" w:hAnsi="Calibri" w:cstheme="minorBidi"/>
          <w:b/>
        </w:rPr>
      </w:pPr>
      <w:ins w:id="491" w:author="Owen Pickrell" w:date="2019-05-10T20:44:00Z">
        <w:r>
          <w:rPr>
            <w:b/>
          </w:rPr>
          <w:br w:type="page"/>
        </w:r>
      </w:ins>
    </w:p>
    <w:p w14:paraId="1CE04506" w14:textId="70862398" w:rsidR="00B131F7" w:rsidRPr="00272CDA" w:rsidRDefault="00272CDA" w:rsidP="00272CDA">
      <w:pPr>
        <w:pStyle w:val="EndNoteBibliography"/>
        <w:spacing w:line="480" w:lineRule="auto"/>
        <w:rPr>
          <w:b/>
        </w:rPr>
      </w:pPr>
      <w:r w:rsidRPr="00272CDA">
        <w:rPr>
          <w:b/>
        </w:rPr>
        <w:lastRenderedPageBreak/>
        <w:t>References</w:t>
      </w:r>
    </w:p>
    <w:p w14:paraId="410DCD55" w14:textId="0D377561" w:rsidR="00DC7CCA" w:rsidRPr="00FD725D" w:rsidRDefault="00D03E3A" w:rsidP="00FD725D">
      <w:pPr>
        <w:rPr>
          <w:rFonts w:asciiTheme="minorHAnsi" w:eastAsia="Times New Roman" w:hAnsiTheme="minorHAnsi"/>
        </w:rPr>
      </w:pPr>
      <w:r>
        <w:fldChar w:fldCharType="begin"/>
      </w:r>
      <w:r>
        <w:instrText xml:space="preserve"> ADDIN EN.REFLIST </w:instrText>
      </w:r>
      <w:r>
        <w:fldChar w:fldCharType="separate"/>
      </w:r>
      <w:r w:rsidR="00DC7CCA" w:rsidRPr="00FD725D">
        <w:rPr>
          <w:rFonts w:asciiTheme="minorHAnsi" w:hAnsiTheme="minorHAnsi"/>
          <w:noProof/>
        </w:rPr>
        <w:t>1.</w:t>
      </w:r>
      <w:r w:rsidR="00DC7CCA" w:rsidRPr="00FD725D">
        <w:rPr>
          <w:rFonts w:asciiTheme="minorHAnsi" w:hAnsiTheme="minorHAnsi"/>
          <w:noProof/>
        </w:rPr>
        <w:tab/>
        <w:t>WHO. WHO Information Kit on Epilepsy 2015 [</w:t>
      </w:r>
      <w:r w:rsidR="00F2321C" w:rsidRPr="00FD725D">
        <w:rPr>
          <w:rFonts w:asciiTheme="minorHAnsi" w:hAnsiTheme="minorHAnsi"/>
          <w:noProof/>
        </w:rPr>
        <w:t xml:space="preserve">Available from: </w:t>
      </w:r>
      <w:hyperlink r:id="rId13" w:history="1">
        <w:r w:rsidR="00FD725D" w:rsidRPr="00FD725D">
          <w:rPr>
            <w:rStyle w:val="Hyperlink"/>
            <w:rFonts w:asciiTheme="minorHAnsi" w:eastAsia="Times New Roman" w:hAnsiTheme="minorHAnsi"/>
          </w:rPr>
          <w:t>https://www.who.int/mental_health/neurology/epilepsy/information_kit_epilepsy/en/</w:t>
        </w:r>
      </w:hyperlink>
      <w:r w:rsidR="00FD725D">
        <w:rPr>
          <w:rFonts w:asciiTheme="minorHAnsi" w:eastAsia="Times New Roman" w:hAnsiTheme="minorHAnsi"/>
        </w:rPr>
        <w:t>]</w:t>
      </w:r>
      <w:r w:rsidR="00ED3837">
        <w:rPr>
          <w:rFonts w:asciiTheme="minorHAnsi" w:eastAsia="Times New Roman" w:hAnsiTheme="minorHAnsi"/>
        </w:rPr>
        <w:t xml:space="preserve"> </w:t>
      </w:r>
      <w:r w:rsidR="00B614C3">
        <w:rPr>
          <w:rFonts w:asciiTheme="minorHAnsi" w:eastAsia="Times New Roman" w:hAnsiTheme="minorHAnsi"/>
        </w:rPr>
        <w:t>[a</w:t>
      </w:r>
      <w:r w:rsidR="0028079F">
        <w:rPr>
          <w:rFonts w:asciiTheme="minorHAnsi" w:eastAsia="Times New Roman" w:hAnsiTheme="minorHAnsi"/>
        </w:rPr>
        <w:t>ccessed 18</w:t>
      </w:r>
      <w:r w:rsidR="0028079F" w:rsidRPr="0028079F">
        <w:rPr>
          <w:rFonts w:asciiTheme="minorHAnsi" w:eastAsia="Times New Roman" w:hAnsiTheme="minorHAnsi"/>
          <w:vertAlign w:val="superscript"/>
        </w:rPr>
        <w:t>th</w:t>
      </w:r>
      <w:r w:rsidR="0028079F">
        <w:rPr>
          <w:rFonts w:asciiTheme="minorHAnsi" w:eastAsia="Times New Roman" w:hAnsiTheme="minorHAnsi"/>
        </w:rPr>
        <w:t xml:space="preserve"> of August 2018</w:t>
      </w:r>
      <w:r w:rsidR="00B614C3">
        <w:rPr>
          <w:rFonts w:asciiTheme="minorHAnsi" w:eastAsia="Times New Roman" w:hAnsiTheme="minorHAnsi"/>
        </w:rPr>
        <w:t>]</w:t>
      </w:r>
    </w:p>
    <w:p w14:paraId="74D30F70" w14:textId="3D2814B1" w:rsidR="00DC7CCA" w:rsidRPr="00FD725D" w:rsidRDefault="00DC7CCA" w:rsidP="00DC7CCA">
      <w:pPr>
        <w:pStyle w:val="EndNoteBibliography"/>
        <w:rPr>
          <w:rFonts w:asciiTheme="minorHAnsi" w:hAnsiTheme="minorHAnsi"/>
          <w:noProof/>
        </w:rPr>
      </w:pPr>
      <w:r w:rsidRPr="00FD725D">
        <w:rPr>
          <w:rFonts w:asciiTheme="minorHAnsi" w:hAnsiTheme="minorHAnsi"/>
          <w:noProof/>
        </w:rPr>
        <w:t>2.</w:t>
      </w:r>
      <w:r w:rsidRPr="00FD725D">
        <w:rPr>
          <w:rFonts w:asciiTheme="minorHAnsi" w:hAnsiTheme="minorHAnsi"/>
          <w:noProof/>
        </w:rPr>
        <w:tab/>
        <w:t xml:space="preserve">Epilepsy-wales. What is Epilepsy? 2016 [Available from: </w:t>
      </w:r>
      <w:hyperlink r:id="rId14" w:history="1">
        <w:r w:rsidRPr="00FD725D">
          <w:rPr>
            <w:rStyle w:val="Hyperlink"/>
            <w:rFonts w:asciiTheme="minorHAnsi" w:hAnsiTheme="minorHAnsi"/>
            <w:noProof/>
          </w:rPr>
          <w:t>http://epilepsy.wales/what-is-epilepsy</w:t>
        </w:r>
      </w:hyperlink>
      <w:r w:rsidR="00153A58" w:rsidRPr="00FD725D">
        <w:rPr>
          <w:rFonts w:asciiTheme="minorHAnsi" w:hAnsiTheme="minorHAnsi"/>
          <w:noProof/>
        </w:rPr>
        <w:t>]</w:t>
      </w:r>
      <w:r w:rsidR="0028079F" w:rsidRPr="0028079F">
        <w:rPr>
          <w:rFonts w:asciiTheme="minorHAnsi" w:eastAsia="Times New Roman" w:hAnsiTheme="minorHAnsi"/>
        </w:rPr>
        <w:t xml:space="preserve"> </w:t>
      </w:r>
      <w:r w:rsidR="00B614C3">
        <w:rPr>
          <w:rFonts w:asciiTheme="minorHAnsi" w:eastAsia="Times New Roman" w:hAnsiTheme="minorHAnsi"/>
        </w:rPr>
        <w:t>[a</w:t>
      </w:r>
      <w:r w:rsidR="0028079F">
        <w:rPr>
          <w:rFonts w:asciiTheme="minorHAnsi" w:eastAsia="Times New Roman" w:hAnsiTheme="minorHAnsi"/>
        </w:rPr>
        <w:t>ccessed 18</w:t>
      </w:r>
      <w:r w:rsidR="0028079F" w:rsidRPr="0028079F">
        <w:rPr>
          <w:rFonts w:asciiTheme="minorHAnsi" w:eastAsia="Times New Roman" w:hAnsiTheme="minorHAnsi"/>
          <w:vertAlign w:val="superscript"/>
        </w:rPr>
        <w:t>th</w:t>
      </w:r>
      <w:r w:rsidR="0028079F">
        <w:rPr>
          <w:rFonts w:asciiTheme="minorHAnsi" w:eastAsia="Times New Roman" w:hAnsiTheme="minorHAnsi"/>
        </w:rPr>
        <w:t xml:space="preserve"> of August 2018</w:t>
      </w:r>
      <w:r w:rsidR="00B614C3">
        <w:rPr>
          <w:rFonts w:asciiTheme="minorHAnsi" w:eastAsia="Times New Roman" w:hAnsiTheme="minorHAnsi"/>
        </w:rPr>
        <w:t>]</w:t>
      </w:r>
    </w:p>
    <w:p w14:paraId="66F388A6" w14:textId="77777777" w:rsidR="00DC7CCA" w:rsidRPr="00FD725D" w:rsidRDefault="00DC7CCA" w:rsidP="00DC7CCA">
      <w:pPr>
        <w:pStyle w:val="EndNoteBibliography"/>
        <w:rPr>
          <w:rFonts w:asciiTheme="minorHAnsi" w:hAnsiTheme="minorHAnsi"/>
          <w:noProof/>
        </w:rPr>
      </w:pPr>
      <w:r w:rsidRPr="00FD725D">
        <w:rPr>
          <w:rFonts w:asciiTheme="minorHAnsi" w:hAnsiTheme="minorHAnsi"/>
          <w:noProof/>
        </w:rPr>
        <w:t>3.</w:t>
      </w:r>
      <w:r w:rsidRPr="00FD725D">
        <w:rPr>
          <w:rFonts w:asciiTheme="minorHAnsi" w:hAnsiTheme="minorHAnsi"/>
          <w:noProof/>
        </w:rPr>
        <w:tab/>
        <w:t>Perry MS, Duchowny M. Surgical versus medical treatment for refractory epilepsy: outcomes beyond seizure control. Epilepsia. 2013;54(12):2060-70.</w:t>
      </w:r>
    </w:p>
    <w:p w14:paraId="61DE48B9" w14:textId="77777777" w:rsidR="00DC7CCA" w:rsidRPr="00FD725D" w:rsidRDefault="00DC7CCA" w:rsidP="00DC7CCA">
      <w:pPr>
        <w:pStyle w:val="EndNoteBibliography"/>
        <w:rPr>
          <w:rFonts w:asciiTheme="minorHAnsi" w:hAnsiTheme="minorHAnsi"/>
          <w:noProof/>
        </w:rPr>
      </w:pPr>
      <w:r w:rsidRPr="00FD725D">
        <w:rPr>
          <w:rFonts w:asciiTheme="minorHAnsi" w:hAnsiTheme="minorHAnsi"/>
          <w:noProof/>
        </w:rPr>
        <w:t>4.</w:t>
      </w:r>
      <w:r w:rsidRPr="00FD725D">
        <w:rPr>
          <w:rFonts w:asciiTheme="minorHAnsi" w:hAnsiTheme="minorHAnsi"/>
          <w:noProof/>
        </w:rPr>
        <w:tab/>
        <w:t>Kwan P, Arzimanoglou A, Berg AT, Brodie MJ, Allen Hauser W, Mathern G, et al. Definition of drug resistant epilepsy: consensus proposal by the ad hoc Task Force of the ILAE Commission on Therapeutic Strategies. Epilepsia. 2010;51(6):1069-77.</w:t>
      </w:r>
    </w:p>
    <w:p w14:paraId="2D6B7D92" w14:textId="77777777" w:rsidR="00DC7CCA" w:rsidRPr="00FD725D" w:rsidRDefault="00DC7CCA" w:rsidP="00DC7CCA">
      <w:pPr>
        <w:pStyle w:val="EndNoteBibliography"/>
        <w:rPr>
          <w:rFonts w:asciiTheme="minorHAnsi" w:hAnsiTheme="minorHAnsi"/>
          <w:noProof/>
        </w:rPr>
      </w:pPr>
      <w:r w:rsidRPr="00FD725D">
        <w:rPr>
          <w:rFonts w:asciiTheme="minorHAnsi" w:hAnsiTheme="minorHAnsi"/>
          <w:noProof/>
        </w:rPr>
        <w:t>5.</w:t>
      </w:r>
      <w:r w:rsidRPr="00FD725D">
        <w:rPr>
          <w:rFonts w:asciiTheme="minorHAnsi" w:hAnsiTheme="minorHAnsi"/>
          <w:noProof/>
        </w:rPr>
        <w:tab/>
        <w:t>Berg AT, Vickrey BG, Testa FM, Levy SR, Shinnar S, DiMario F, et al. How long does it take for epilepsy to become intractable? A prospective investigation. Annals of neurology. 2006;60(1):73-9.</w:t>
      </w:r>
    </w:p>
    <w:p w14:paraId="6F5B97EA" w14:textId="77777777" w:rsidR="00DC7CCA" w:rsidRPr="00DC7CCA" w:rsidRDefault="00DC7CCA" w:rsidP="00DC7CCA">
      <w:pPr>
        <w:pStyle w:val="EndNoteBibliography"/>
        <w:rPr>
          <w:noProof/>
        </w:rPr>
      </w:pPr>
      <w:r w:rsidRPr="00DC7CCA">
        <w:rPr>
          <w:noProof/>
        </w:rPr>
        <w:t>6.</w:t>
      </w:r>
      <w:r w:rsidRPr="00DC7CCA">
        <w:rPr>
          <w:noProof/>
        </w:rPr>
        <w:tab/>
        <w:t>Binnie CD, Polkey CE. Commission on neurosurgery of the international league against epilepsy (ILAE) 1993–1997: recommended standards. Epilepsia. 2000;41(10):1346-9.</w:t>
      </w:r>
    </w:p>
    <w:p w14:paraId="48AC000A" w14:textId="77777777" w:rsidR="00DC7CCA" w:rsidRPr="00DC7CCA" w:rsidRDefault="00DC7CCA" w:rsidP="00DC7CCA">
      <w:pPr>
        <w:pStyle w:val="EndNoteBibliography"/>
        <w:rPr>
          <w:noProof/>
        </w:rPr>
      </w:pPr>
      <w:r w:rsidRPr="00DC7CCA">
        <w:rPr>
          <w:noProof/>
        </w:rPr>
        <w:t>7.</w:t>
      </w:r>
      <w:r w:rsidRPr="00DC7CCA">
        <w:rPr>
          <w:noProof/>
        </w:rPr>
        <w:tab/>
        <w:t>Kwan P, Brodie MJ. Early identification of refractory epilepsy. New England Journal of Medicine. 2000;342(5):314-9.</w:t>
      </w:r>
    </w:p>
    <w:p w14:paraId="1CAB3C37" w14:textId="77777777" w:rsidR="00DC7CCA" w:rsidRPr="00DC7CCA" w:rsidRDefault="00DC7CCA" w:rsidP="00DC7CCA">
      <w:pPr>
        <w:pStyle w:val="EndNoteBibliography"/>
        <w:rPr>
          <w:noProof/>
        </w:rPr>
      </w:pPr>
      <w:r w:rsidRPr="00DC7CCA">
        <w:rPr>
          <w:noProof/>
        </w:rPr>
        <w:t>8.</w:t>
      </w:r>
      <w:r w:rsidRPr="00DC7CCA">
        <w:rPr>
          <w:noProof/>
        </w:rPr>
        <w:tab/>
        <w:t>Keene DL, Loy-English I, Ventureyra EC. Long-term socioeconomic outcome following surgical intervention in the treatment of refractory epilepsy in childhood and adolescence. Child's nervous system. 1998;14(8):362-5.</w:t>
      </w:r>
    </w:p>
    <w:p w14:paraId="5437CCE8" w14:textId="77777777" w:rsidR="00DC7CCA" w:rsidRPr="00DC7CCA" w:rsidRDefault="00DC7CCA" w:rsidP="00DC7CCA">
      <w:pPr>
        <w:pStyle w:val="EndNoteBibliography"/>
        <w:rPr>
          <w:noProof/>
        </w:rPr>
      </w:pPr>
      <w:r w:rsidRPr="00DC7CCA">
        <w:rPr>
          <w:noProof/>
        </w:rPr>
        <w:t>9.</w:t>
      </w:r>
      <w:r w:rsidRPr="00DC7CCA">
        <w:rPr>
          <w:noProof/>
        </w:rPr>
        <w:tab/>
        <w:t>Wiebe S, Blume WT, Girvin JP, Eliasziw M. A randomized, controlled trial of surgery for temporal-lobe epilepsy. New England Journal of Medicine. 2001;345(5):311-8.</w:t>
      </w:r>
    </w:p>
    <w:p w14:paraId="1746B407" w14:textId="77777777" w:rsidR="00DC7CCA" w:rsidRPr="00DC7CCA" w:rsidRDefault="00DC7CCA" w:rsidP="00DC7CCA">
      <w:pPr>
        <w:pStyle w:val="EndNoteBibliography"/>
        <w:rPr>
          <w:noProof/>
        </w:rPr>
      </w:pPr>
      <w:r w:rsidRPr="00DC7CCA">
        <w:rPr>
          <w:noProof/>
        </w:rPr>
        <w:t>10.</w:t>
      </w:r>
      <w:r w:rsidRPr="00DC7CCA">
        <w:rPr>
          <w:noProof/>
        </w:rPr>
        <w:tab/>
        <w:t>Locharernkul C, Kanchanatawan B, Bunyarattave K, Srikijvilaikul T, Desudchit T, Tepmongkol S, et al. Quality of life after successful epilepsy surgery: evaluation by occupational achievement and income acquisition. JOURNAL-MEDICAL ASSOCIATION OF THAILAND. 2005;88:S207.</w:t>
      </w:r>
    </w:p>
    <w:p w14:paraId="6EB58941" w14:textId="77777777" w:rsidR="00DC7CCA" w:rsidRPr="00DC7CCA" w:rsidRDefault="00DC7CCA" w:rsidP="00DC7CCA">
      <w:pPr>
        <w:pStyle w:val="EndNoteBibliography"/>
        <w:rPr>
          <w:noProof/>
        </w:rPr>
      </w:pPr>
      <w:r w:rsidRPr="00DC7CCA">
        <w:rPr>
          <w:noProof/>
        </w:rPr>
        <w:t>11.</w:t>
      </w:r>
      <w:r w:rsidRPr="00DC7CCA">
        <w:rPr>
          <w:noProof/>
        </w:rPr>
        <w:tab/>
        <w:t>Engel J, McDermott MP, Wiebe S, Langfitt JT, Stern JM, Dewar S, et al. Early surgical therapy for drug-resistant temporal lobe epilepsy: a randomized trial. Jama. 2012;307(9):922-30.</w:t>
      </w:r>
    </w:p>
    <w:p w14:paraId="23CB9C10" w14:textId="77777777" w:rsidR="00DC7CCA" w:rsidRPr="00DC7CCA" w:rsidRDefault="00DC7CCA" w:rsidP="00DC7CCA">
      <w:pPr>
        <w:pStyle w:val="EndNoteBibliography"/>
        <w:rPr>
          <w:noProof/>
        </w:rPr>
      </w:pPr>
      <w:r w:rsidRPr="00DC7CCA">
        <w:rPr>
          <w:noProof/>
        </w:rPr>
        <w:t>12.</w:t>
      </w:r>
      <w:r w:rsidRPr="00DC7CCA">
        <w:rPr>
          <w:noProof/>
        </w:rPr>
        <w:tab/>
        <w:t>de Tisi J, Bell GS, Peacock JL, McEvoy AW, Harkness WF, Sander JW, et al. The long-term outcome of adult epilepsy surgery, patterns of seizure remission, and relapse: a cohort study. The Lancet. 2011;378(9800):1388-95.</w:t>
      </w:r>
    </w:p>
    <w:p w14:paraId="019AD3CC" w14:textId="77777777" w:rsidR="00DC7CCA" w:rsidRPr="00DC7CCA" w:rsidRDefault="00DC7CCA" w:rsidP="00DC7CCA">
      <w:pPr>
        <w:pStyle w:val="EndNoteBibliography"/>
        <w:rPr>
          <w:noProof/>
        </w:rPr>
      </w:pPr>
      <w:r w:rsidRPr="00DC7CCA">
        <w:rPr>
          <w:noProof/>
        </w:rPr>
        <w:t>13.</w:t>
      </w:r>
      <w:r w:rsidRPr="00DC7CCA">
        <w:rPr>
          <w:noProof/>
        </w:rPr>
        <w:tab/>
        <w:t>Campos M, Godoy J, Mesa M, Torrealba G, Gejman R, Huete I. Temporal lobe epilepsy surgery with limited resources: results and economic considerations. Epilepsia. 2000;41(s4).</w:t>
      </w:r>
    </w:p>
    <w:p w14:paraId="4A99D95C" w14:textId="77777777" w:rsidR="00DC7CCA" w:rsidRPr="00DC7CCA" w:rsidRDefault="00DC7CCA" w:rsidP="00DC7CCA">
      <w:pPr>
        <w:pStyle w:val="EndNoteBibliography"/>
        <w:rPr>
          <w:noProof/>
        </w:rPr>
      </w:pPr>
      <w:r w:rsidRPr="00DC7CCA">
        <w:rPr>
          <w:noProof/>
        </w:rPr>
        <w:t>14.</w:t>
      </w:r>
      <w:r w:rsidRPr="00DC7CCA">
        <w:rPr>
          <w:noProof/>
        </w:rPr>
        <w:tab/>
        <w:t>Wiebe S. Epilepsy: Does access to care influence the use of epilepsy surgery? Nature Reviews Neurology. 2016;12(3):133-4.</w:t>
      </w:r>
    </w:p>
    <w:p w14:paraId="780787B9" w14:textId="77777777" w:rsidR="00DC7CCA" w:rsidRPr="00DC7CCA" w:rsidRDefault="00DC7CCA" w:rsidP="00DC7CCA">
      <w:pPr>
        <w:pStyle w:val="EndNoteBibliography"/>
        <w:rPr>
          <w:noProof/>
        </w:rPr>
      </w:pPr>
      <w:r w:rsidRPr="00DC7CCA">
        <w:rPr>
          <w:noProof/>
        </w:rPr>
        <w:t>15.</w:t>
      </w:r>
      <w:r w:rsidRPr="00DC7CCA">
        <w:rPr>
          <w:noProof/>
        </w:rPr>
        <w:tab/>
        <w:t>Jehi L, Najm IM. Sudden unexpected death in epilepsy: impact, mechanisms, and prevention. Cleveland Clinic journal of medicine. 2008;75:S66-70.</w:t>
      </w:r>
    </w:p>
    <w:p w14:paraId="4A1D5E74" w14:textId="77777777" w:rsidR="00DC7CCA" w:rsidRPr="00DC7CCA" w:rsidRDefault="00DC7CCA" w:rsidP="00DC7CCA">
      <w:pPr>
        <w:pStyle w:val="EndNoteBibliography"/>
        <w:rPr>
          <w:noProof/>
        </w:rPr>
      </w:pPr>
      <w:r w:rsidRPr="00DC7CCA">
        <w:rPr>
          <w:noProof/>
        </w:rPr>
        <w:t>16.</w:t>
      </w:r>
      <w:r w:rsidRPr="00DC7CCA">
        <w:rPr>
          <w:noProof/>
        </w:rPr>
        <w:tab/>
        <w:t>Bell G, Sinha S, De Tisi J, Stephani C, Scott C, Harkness W, et al. Premature mortality in refractory partial epilepsy: does surgical treatment make a difference? Journal of Neurology, Neurosurgery &amp; Psychiatry. 2010;81(7):716-8.</w:t>
      </w:r>
    </w:p>
    <w:p w14:paraId="2DABE399" w14:textId="77777777" w:rsidR="00DC7CCA" w:rsidRPr="00DC7CCA" w:rsidRDefault="00DC7CCA" w:rsidP="00DC7CCA">
      <w:pPr>
        <w:pStyle w:val="EndNoteBibliography"/>
        <w:rPr>
          <w:noProof/>
        </w:rPr>
      </w:pPr>
      <w:r w:rsidRPr="00DC7CCA">
        <w:rPr>
          <w:noProof/>
        </w:rPr>
        <w:t>17.</w:t>
      </w:r>
      <w:r w:rsidRPr="00DC7CCA">
        <w:rPr>
          <w:noProof/>
        </w:rPr>
        <w:tab/>
        <w:t>Choi H, Sell RL, Lenert L, Muennig P, Goodman RR, Gilliam FG, et al. Epilepsy surgery for pharmacoresistant temporal lobe epilepsy: a decision analysis. Jama. 2008;300(21):2497-505.</w:t>
      </w:r>
    </w:p>
    <w:p w14:paraId="0A6CA8CB" w14:textId="77777777" w:rsidR="00DC7CCA" w:rsidRPr="00DC7CCA" w:rsidRDefault="00DC7CCA" w:rsidP="00DC7CCA">
      <w:pPr>
        <w:pStyle w:val="EndNoteBibliography"/>
        <w:rPr>
          <w:noProof/>
        </w:rPr>
      </w:pPr>
      <w:r w:rsidRPr="00DC7CCA">
        <w:rPr>
          <w:noProof/>
        </w:rPr>
        <w:lastRenderedPageBreak/>
        <w:t>18.</w:t>
      </w:r>
      <w:r w:rsidRPr="00DC7CCA">
        <w:rPr>
          <w:noProof/>
        </w:rPr>
        <w:tab/>
        <w:t>Reid K, Herbert A, Baker GA. Epilepsy surgery: patient-perceived long-term costs and benefits. Epilepsy &amp; Behavior. 2004;5(1):81-7.</w:t>
      </w:r>
    </w:p>
    <w:p w14:paraId="58A0B237" w14:textId="77777777" w:rsidR="00DC7CCA" w:rsidRPr="00DC7CCA" w:rsidRDefault="00DC7CCA" w:rsidP="00DC7CCA">
      <w:pPr>
        <w:pStyle w:val="EndNoteBibliography"/>
        <w:rPr>
          <w:noProof/>
        </w:rPr>
      </w:pPr>
      <w:r w:rsidRPr="00DC7CCA">
        <w:rPr>
          <w:noProof/>
        </w:rPr>
        <w:t>19.</w:t>
      </w:r>
      <w:r w:rsidRPr="00DC7CCA">
        <w:rPr>
          <w:noProof/>
        </w:rPr>
        <w:tab/>
        <w:t>Hemb M, Palmini A, Paglioli E, Paglioli EB, da Costa JC, Azambuja N, et al. An 18-year follow-up of seizure outcome after surgery for temporal lobe epilepsy and hippocampal sclerosis. J Neurol Neurosurg Psychiatry. 2013;84(7):800-5.</w:t>
      </w:r>
    </w:p>
    <w:p w14:paraId="1CB2917F" w14:textId="77777777" w:rsidR="00DC7CCA" w:rsidRPr="00DC7CCA" w:rsidRDefault="00DC7CCA" w:rsidP="00DC7CCA">
      <w:pPr>
        <w:pStyle w:val="EndNoteBibliography"/>
        <w:rPr>
          <w:noProof/>
        </w:rPr>
      </w:pPr>
      <w:r w:rsidRPr="00DC7CCA">
        <w:rPr>
          <w:noProof/>
        </w:rPr>
        <w:t>20.</w:t>
      </w:r>
      <w:r w:rsidRPr="00DC7CCA">
        <w:rPr>
          <w:noProof/>
        </w:rPr>
        <w:tab/>
        <w:t>Elsharkawy AE, Alabbasi AH, Pannek H, Oppel F, Schulz R, Hoppe M, et al. Long-term outcome after temporal lobe epilepsy surgery in 434 consecutive adult patients. Journal of neurosurgery. 2009;110(6):1135-46.</w:t>
      </w:r>
    </w:p>
    <w:p w14:paraId="242AB066" w14:textId="77777777" w:rsidR="00DC7CCA" w:rsidRPr="00DC7CCA" w:rsidRDefault="00DC7CCA" w:rsidP="00DC7CCA">
      <w:pPr>
        <w:pStyle w:val="EndNoteBibliography"/>
        <w:rPr>
          <w:noProof/>
        </w:rPr>
      </w:pPr>
      <w:r w:rsidRPr="00DC7CCA">
        <w:rPr>
          <w:noProof/>
        </w:rPr>
        <w:t>21.</w:t>
      </w:r>
      <w:r w:rsidRPr="00DC7CCA">
        <w:rPr>
          <w:noProof/>
        </w:rPr>
        <w:tab/>
        <w:t>Téllez-Zenteno JF, Dhar R, Wiebe S. Long-term seizure outcomes following epilepsy surgery: a systematic review and meta-analysis. Brain. 2005;128(5):1188-98.</w:t>
      </w:r>
    </w:p>
    <w:p w14:paraId="016F02DF" w14:textId="77777777" w:rsidR="00DC7CCA" w:rsidRPr="00DC7CCA" w:rsidRDefault="00DC7CCA" w:rsidP="00DC7CCA">
      <w:pPr>
        <w:pStyle w:val="EndNoteBibliography"/>
        <w:rPr>
          <w:noProof/>
        </w:rPr>
      </w:pPr>
      <w:r w:rsidRPr="00DC7CCA">
        <w:rPr>
          <w:noProof/>
        </w:rPr>
        <w:t>22.</w:t>
      </w:r>
      <w:r w:rsidRPr="00DC7CCA">
        <w:rPr>
          <w:noProof/>
        </w:rPr>
        <w:tab/>
        <w:t>Cohen-Gadol AA, Wilhelmi BG, Collignon F, White JB, Britton JW, Cambier DM, et al. Long-term outcome of epilepsy surgery among 399 patients with nonlesional seizure foci including mesial temporal lobe sclerosis. Journal of neurosurgery. 2006;104(4):513-24.</w:t>
      </w:r>
    </w:p>
    <w:p w14:paraId="2131E27E" w14:textId="77777777" w:rsidR="00DC7CCA" w:rsidRPr="00DC7CCA" w:rsidRDefault="00DC7CCA" w:rsidP="00DC7CCA">
      <w:pPr>
        <w:pStyle w:val="EndNoteBibliography"/>
        <w:rPr>
          <w:noProof/>
        </w:rPr>
      </w:pPr>
      <w:r w:rsidRPr="00DC7CCA">
        <w:rPr>
          <w:noProof/>
        </w:rPr>
        <w:t>23.</w:t>
      </w:r>
      <w:r w:rsidRPr="00DC7CCA">
        <w:rPr>
          <w:noProof/>
        </w:rPr>
        <w:tab/>
        <w:t>Ramantani G, Stathi A, Brandt A, Strobl K, Schubert‐Bast S, Wiegand G, et al. Posterior cortex epilepsy surgery in childhood and adolescence: Predictors of long‐term seizure outcome. Epilepsia. 2017;58(3):412-9.</w:t>
      </w:r>
    </w:p>
    <w:p w14:paraId="2EA47E7F" w14:textId="77777777" w:rsidR="00DC7CCA" w:rsidRPr="00DC7CCA" w:rsidRDefault="00DC7CCA" w:rsidP="00DC7CCA">
      <w:pPr>
        <w:pStyle w:val="EndNoteBibliography"/>
        <w:rPr>
          <w:noProof/>
        </w:rPr>
      </w:pPr>
      <w:r w:rsidRPr="00DC7CCA">
        <w:rPr>
          <w:noProof/>
        </w:rPr>
        <w:t>24.</w:t>
      </w:r>
      <w:r w:rsidRPr="00DC7CCA">
        <w:rPr>
          <w:noProof/>
        </w:rPr>
        <w:tab/>
        <w:t>Cramer JA, Van Hammée G, Group NS. Maintenance of improvement in health-related quality of life during long-term treatment with levetiracetam. Epilepsy &amp; Behavior. 2003;4(2):118-23.</w:t>
      </w:r>
    </w:p>
    <w:p w14:paraId="3F941EF2" w14:textId="77777777" w:rsidR="00DC7CCA" w:rsidRPr="00DC7CCA" w:rsidRDefault="00DC7CCA" w:rsidP="00DC7CCA">
      <w:pPr>
        <w:pStyle w:val="EndNoteBibliography"/>
        <w:rPr>
          <w:noProof/>
        </w:rPr>
      </w:pPr>
      <w:r w:rsidRPr="00DC7CCA">
        <w:rPr>
          <w:noProof/>
        </w:rPr>
        <w:t>25.</w:t>
      </w:r>
      <w:r w:rsidRPr="00DC7CCA">
        <w:rPr>
          <w:noProof/>
        </w:rPr>
        <w:tab/>
        <w:t>Formulary BN. BNF 73 (British National Formulary) March 2017. London: Pharmaceutical Press; 2017. 1480 p.</w:t>
      </w:r>
    </w:p>
    <w:p w14:paraId="0DCA2F9A" w14:textId="77777777" w:rsidR="00DC7CCA" w:rsidRPr="00DC7CCA" w:rsidRDefault="00DC7CCA" w:rsidP="00DC7CCA">
      <w:pPr>
        <w:pStyle w:val="EndNoteBibliography"/>
        <w:rPr>
          <w:noProof/>
        </w:rPr>
      </w:pPr>
      <w:r w:rsidRPr="00DC7CCA">
        <w:rPr>
          <w:noProof/>
        </w:rPr>
        <w:t>26.</w:t>
      </w:r>
      <w:r w:rsidRPr="00DC7CCA">
        <w:rPr>
          <w:noProof/>
        </w:rPr>
        <w:tab/>
        <w:t>Lyons RA, Jones KH, John G, Brooks CJ, Verplancke J-P, Ford DV, et al. The SAIL databank: linking multiple health and social care datasets. BMC medical informatics and decision making. 2009;9(1):3.</w:t>
      </w:r>
    </w:p>
    <w:p w14:paraId="598D1474" w14:textId="77777777" w:rsidR="00DC7CCA" w:rsidRPr="00DC7CCA" w:rsidRDefault="00DC7CCA" w:rsidP="00DC7CCA">
      <w:pPr>
        <w:pStyle w:val="EndNoteBibliography"/>
        <w:rPr>
          <w:noProof/>
        </w:rPr>
      </w:pPr>
      <w:r w:rsidRPr="00DC7CCA">
        <w:rPr>
          <w:noProof/>
        </w:rPr>
        <w:t>27.</w:t>
      </w:r>
      <w:r w:rsidRPr="00DC7CCA">
        <w:rPr>
          <w:noProof/>
        </w:rPr>
        <w:tab/>
        <w:t>Ford DV, Jones KH, Verplancke J-P, Lyons RA, John G, Brown G, et al. The SAIL Databank: building a national architecture for e-health research and evaluation. BMC health services research. 2009;9(1):157.</w:t>
      </w:r>
    </w:p>
    <w:p w14:paraId="57727B18" w14:textId="77777777" w:rsidR="00DC7CCA" w:rsidRPr="00DC7CCA" w:rsidRDefault="00DC7CCA" w:rsidP="00DC7CCA">
      <w:pPr>
        <w:pStyle w:val="EndNoteBibliography"/>
        <w:rPr>
          <w:noProof/>
        </w:rPr>
      </w:pPr>
      <w:r w:rsidRPr="00DC7CCA">
        <w:rPr>
          <w:noProof/>
        </w:rPr>
        <w:t>28.</w:t>
      </w:r>
      <w:r w:rsidRPr="00DC7CCA">
        <w:rPr>
          <w:noProof/>
        </w:rPr>
        <w:tab/>
        <w:t>Besson P, Dinkelacker V, Valabregue R, Thivard L, Leclerc X, Baulac M, et al. Structural connectivity differences in left and right temporal lobe epilepsy. Neuroimage. 2014;100:135-44.</w:t>
      </w:r>
    </w:p>
    <w:p w14:paraId="1BE4D890" w14:textId="77777777" w:rsidR="00DC7CCA" w:rsidRPr="00DC7CCA" w:rsidRDefault="00DC7CCA" w:rsidP="00DC7CCA">
      <w:pPr>
        <w:pStyle w:val="EndNoteBibliography"/>
        <w:rPr>
          <w:noProof/>
        </w:rPr>
      </w:pPr>
      <w:r w:rsidRPr="00DC7CCA">
        <w:rPr>
          <w:noProof/>
        </w:rPr>
        <w:t>29.</w:t>
      </w:r>
      <w:r w:rsidRPr="00DC7CCA">
        <w:rPr>
          <w:noProof/>
        </w:rPr>
        <w:tab/>
        <w:t>Janszky J, Janszky I, Schulz R, Hoppe M, Behne F, Pannek H, et al. Temporal lobe epilepsy with hippocampal sclerosis: predictors for long-term surgical outcome. Brain. 2005;128(2):395-404.</w:t>
      </w:r>
    </w:p>
    <w:p w14:paraId="01CE0477" w14:textId="77777777" w:rsidR="00DC7CCA" w:rsidRPr="00DC7CCA" w:rsidRDefault="00DC7CCA" w:rsidP="00DC7CCA">
      <w:pPr>
        <w:pStyle w:val="EndNoteBibliography"/>
        <w:rPr>
          <w:noProof/>
        </w:rPr>
      </w:pPr>
      <w:r w:rsidRPr="00DC7CCA">
        <w:rPr>
          <w:noProof/>
        </w:rPr>
        <w:t>30.</w:t>
      </w:r>
      <w:r w:rsidRPr="00DC7CCA">
        <w:rPr>
          <w:noProof/>
        </w:rPr>
        <w:tab/>
        <w:t>Aull‐Watschinger S, Pataraia E, Czech T, Baumgartner C. Outcome predictors for surgical treatment of temporal lobe epilepsy with hippocampal sclerosis. Epilepsia. 2008;49(8):1308-16.</w:t>
      </w:r>
    </w:p>
    <w:p w14:paraId="2CEE51DF" w14:textId="77777777" w:rsidR="00DC7CCA" w:rsidRPr="00DC7CCA" w:rsidRDefault="00DC7CCA" w:rsidP="00DC7CCA">
      <w:pPr>
        <w:pStyle w:val="EndNoteBibliography"/>
        <w:rPr>
          <w:noProof/>
        </w:rPr>
      </w:pPr>
      <w:r w:rsidRPr="00DC7CCA">
        <w:rPr>
          <w:noProof/>
        </w:rPr>
        <w:t>31.</w:t>
      </w:r>
      <w:r w:rsidRPr="00DC7CCA">
        <w:rPr>
          <w:noProof/>
        </w:rPr>
        <w:tab/>
        <w:t>Ahmadi ME, Hagler D, McDonald CR, Tecoma E, Iragui V, Dale AM, et al. Side matters: diffusion tensor imaging tractography in left and right temporal lobe epilepsy. American journal of neuroradiology. 2009;30(9):1740-7.</w:t>
      </w:r>
    </w:p>
    <w:p w14:paraId="4DDD5F98" w14:textId="77777777" w:rsidR="00DC7CCA" w:rsidRPr="00DC7CCA" w:rsidRDefault="00DC7CCA" w:rsidP="00DC7CCA">
      <w:pPr>
        <w:pStyle w:val="EndNoteBibliography"/>
        <w:rPr>
          <w:noProof/>
        </w:rPr>
      </w:pPr>
      <w:r w:rsidRPr="00DC7CCA">
        <w:rPr>
          <w:noProof/>
        </w:rPr>
        <w:t>32.</w:t>
      </w:r>
      <w:r w:rsidRPr="00DC7CCA">
        <w:rPr>
          <w:noProof/>
        </w:rPr>
        <w:tab/>
        <w:t>Schmidt D, Baumgartner C, Löscher W. Seizure recurrence after planned discontinuation of antiepileptic drugs in seizure‐free patients after epilepsy surgery: a review of current clinical experience. Epilepsia. 2004;45(2):179-86.</w:t>
      </w:r>
    </w:p>
    <w:p w14:paraId="330FEE2D" w14:textId="77777777" w:rsidR="00DC7CCA" w:rsidRPr="00DC7CCA" w:rsidRDefault="00DC7CCA" w:rsidP="00DC7CCA">
      <w:pPr>
        <w:pStyle w:val="EndNoteBibliography"/>
        <w:rPr>
          <w:noProof/>
        </w:rPr>
      </w:pPr>
      <w:r w:rsidRPr="00DC7CCA">
        <w:rPr>
          <w:noProof/>
        </w:rPr>
        <w:t>33.</w:t>
      </w:r>
      <w:r w:rsidRPr="00DC7CCA">
        <w:rPr>
          <w:noProof/>
        </w:rPr>
        <w:tab/>
        <w:t>Sillanpää M, Haataja L, Shinnar S. Perceived Impact of Childhood‐onset Epilepsy on Quality of Life as an Adult. Epilepsia. 2004;45(8):971-7.</w:t>
      </w:r>
    </w:p>
    <w:p w14:paraId="1951E41E" w14:textId="77777777" w:rsidR="00DC7CCA" w:rsidRPr="00DC7CCA" w:rsidRDefault="00DC7CCA" w:rsidP="00DC7CCA">
      <w:pPr>
        <w:pStyle w:val="EndNoteBibliography"/>
        <w:rPr>
          <w:noProof/>
        </w:rPr>
      </w:pPr>
      <w:r w:rsidRPr="00DC7CCA">
        <w:rPr>
          <w:noProof/>
        </w:rPr>
        <w:t>34.</w:t>
      </w:r>
      <w:r w:rsidRPr="00DC7CCA">
        <w:rPr>
          <w:noProof/>
        </w:rPr>
        <w:tab/>
        <w:t>Skirrow C, Cross J, Cormack F, Harkness W, Vargha-Khadem F, Baldeweg T. Long-term intellectual outcome after temporal lobe surgery in childhood. Neurology. 2011;76(15):1330-7.</w:t>
      </w:r>
    </w:p>
    <w:p w14:paraId="5A225F14" w14:textId="4325B9B3" w:rsidR="00CC3B85" w:rsidDel="00171112" w:rsidRDefault="00D03E3A" w:rsidP="00F94416">
      <w:pPr>
        <w:spacing w:line="480" w:lineRule="auto"/>
        <w:rPr>
          <w:del w:id="492" w:author="Owen Pickrell" w:date="2019-05-10T20:43:00Z"/>
          <w:rFonts w:eastAsia="Calibri"/>
        </w:rPr>
      </w:pPr>
      <w:r>
        <w:lastRenderedPageBreak/>
        <w:fldChar w:fldCharType="end"/>
      </w:r>
    </w:p>
    <w:p w14:paraId="1ABC8CF7" w14:textId="3FC55747" w:rsidR="002439BA" w:rsidRPr="002439BA" w:rsidDel="00171112" w:rsidRDefault="003879A9" w:rsidP="00200793">
      <w:pPr>
        <w:rPr>
          <w:del w:id="493" w:author="Owen Pickrell" w:date="2019-05-10T20:43:00Z"/>
          <w:rFonts w:eastAsia="Calibri"/>
        </w:rPr>
      </w:pPr>
      <w:del w:id="494" w:author="Owen Pickrell" w:date="2019-05-10T20:43:00Z">
        <w:r w:rsidDel="00171112">
          <w:rPr>
            <w:rFonts w:eastAsia="Calibri"/>
          </w:rPr>
          <w:delText>A</w:delText>
        </w:r>
        <w:commentRangeStart w:id="495"/>
        <w:commentRangeStart w:id="496"/>
        <w:r w:rsidR="002439BA" w:rsidRPr="002439BA" w:rsidDel="00171112">
          <w:rPr>
            <w:rFonts w:eastAsia="Calibri"/>
          </w:rPr>
          <w:tab/>
          <w:delText>Lyons RA, Jones KH, John G et al. The SAIL databank: linking multiple health and</w:delText>
        </w:r>
        <w:r w:rsidR="002439BA" w:rsidDel="00171112">
          <w:rPr>
            <w:rFonts w:eastAsia="Calibri"/>
          </w:rPr>
          <w:delText xml:space="preserve"> </w:delText>
        </w:r>
        <w:r w:rsidR="002439BA" w:rsidRPr="002439BA" w:rsidDel="00171112">
          <w:rPr>
            <w:rFonts w:eastAsia="Calibri"/>
          </w:rPr>
          <w:delText>social care datasets. BMC Med Inform Decis Mak 2009;9:3. DOI: 10.1186/1472-6947-9-3</w:delText>
        </w:r>
      </w:del>
    </w:p>
    <w:p w14:paraId="73A677D3" w14:textId="4BB9A8AE" w:rsidR="00CE1F0E" w:rsidDel="00171112" w:rsidRDefault="002439BA" w:rsidP="00200793">
      <w:pPr>
        <w:rPr>
          <w:del w:id="497" w:author="Owen Pickrell" w:date="2019-05-10T20:43:00Z"/>
          <w:rFonts w:eastAsia="Calibri"/>
        </w:rPr>
      </w:pPr>
      <w:del w:id="498" w:author="Owen Pickrell" w:date="2019-05-10T20:43:00Z">
        <w:r w:rsidDel="00171112">
          <w:rPr>
            <w:rFonts w:eastAsia="Calibri"/>
          </w:rPr>
          <w:delText>B</w:delText>
        </w:r>
        <w:r w:rsidRPr="002439BA" w:rsidDel="00171112">
          <w:rPr>
            <w:rFonts w:eastAsia="Calibri"/>
          </w:rPr>
          <w:tab/>
          <w:delText>Ford DV, Jones KH, Verplancke JP et al. The SAIL Databank: building a national architecture for e-health research and evaluation. BMC Health Serv Res 2009;9:157. DOI: 10.1186/1472-6963-9-157</w:delText>
        </w:r>
        <w:commentRangeEnd w:id="495"/>
        <w:r w:rsidR="00191962" w:rsidDel="00171112">
          <w:rPr>
            <w:rStyle w:val="CommentReference"/>
          </w:rPr>
          <w:commentReference w:id="495"/>
        </w:r>
        <w:commentRangeEnd w:id="496"/>
        <w:r w:rsidR="004E3659" w:rsidDel="00171112">
          <w:rPr>
            <w:rStyle w:val="CommentReference"/>
          </w:rPr>
          <w:commentReference w:id="496"/>
        </w:r>
      </w:del>
    </w:p>
    <w:p w14:paraId="544FD9A1" w14:textId="77777777" w:rsidR="00CE1F0E" w:rsidDel="00171112" w:rsidRDefault="00CE1F0E" w:rsidP="00F94416">
      <w:pPr>
        <w:spacing w:line="480" w:lineRule="auto"/>
        <w:rPr>
          <w:del w:id="499" w:author="Owen Pickrell" w:date="2019-05-10T20:49:00Z"/>
          <w:rFonts w:eastAsia="Calibri"/>
        </w:rPr>
      </w:pPr>
    </w:p>
    <w:p w14:paraId="165CD89F" w14:textId="77777777" w:rsidR="00CE1F0E" w:rsidRPr="005C2C89" w:rsidRDefault="007B1E86" w:rsidP="00F94416">
      <w:pPr>
        <w:spacing w:line="480" w:lineRule="auto"/>
        <w:rPr>
          <w:rFonts w:eastAsia="Calibri"/>
          <w:b/>
          <w:bCs/>
        </w:rPr>
      </w:pPr>
      <w:del w:id="500" w:author="Owen Pickrell" w:date="2019-05-10T20:49:00Z">
        <w:r w:rsidDel="00171112">
          <w:rPr>
            <w:rFonts w:eastAsia="Calibri"/>
            <w:b/>
            <w:bCs/>
          </w:rPr>
          <w:br w:type="column"/>
        </w:r>
      </w:del>
      <w:r w:rsidR="005C2C89" w:rsidRPr="005C2C89">
        <w:rPr>
          <w:rFonts w:eastAsia="Calibri"/>
          <w:b/>
          <w:bCs/>
        </w:rPr>
        <w:t>Table and figure legends</w:t>
      </w:r>
    </w:p>
    <w:p w14:paraId="278BA445" w14:textId="77777777" w:rsidR="005C2C89" w:rsidRPr="005C2C89" w:rsidRDefault="008F6799" w:rsidP="00F94416">
      <w:pPr>
        <w:spacing w:line="480" w:lineRule="auto"/>
        <w:rPr>
          <w:rFonts w:eastAsia="Calibri"/>
          <w:b/>
          <w:bCs/>
        </w:rPr>
      </w:pPr>
      <w:commentRangeStart w:id="501"/>
      <w:r>
        <w:rPr>
          <w:rFonts w:eastAsia="Calibri"/>
          <w:b/>
          <w:bCs/>
        </w:rPr>
        <w:t>Figure 1.</w:t>
      </w:r>
      <w:commentRangeEnd w:id="501"/>
      <w:r w:rsidR="00E74589">
        <w:rPr>
          <w:rStyle w:val="CommentReference"/>
          <w:rFonts w:asciiTheme="minorHAnsi" w:hAnsiTheme="minorHAnsi" w:cstheme="minorBidi"/>
        </w:rPr>
        <w:commentReference w:id="501"/>
      </w:r>
    </w:p>
    <w:p w14:paraId="63ECC708" w14:textId="41236FDC" w:rsidR="00403019" w:rsidRDefault="005C2C89" w:rsidP="00403019">
      <w:pPr>
        <w:spacing w:line="480" w:lineRule="auto"/>
      </w:pPr>
      <w:r>
        <w:rPr>
          <w:b/>
        </w:rPr>
        <w:t>Figure 2</w:t>
      </w:r>
      <w:r w:rsidR="008F6799">
        <w:rPr>
          <w:b/>
        </w:rPr>
        <w:t>.</w:t>
      </w:r>
      <w:r w:rsidRPr="005C2C89">
        <w:rPr>
          <w:bCs/>
        </w:rPr>
        <w:t xml:space="preserve"> </w:t>
      </w:r>
      <w:r w:rsidR="00E238E9">
        <w:rPr>
          <w:b/>
        </w:rPr>
        <w:t>a)</w:t>
      </w:r>
      <w:r w:rsidR="00E238E9">
        <w:rPr>
          <w:bCs/>
        </w:rPr>
        <w:t xml:space="preserve">. </w:t>
      </w:r>
      <w:r w:rsidR="00184F02" w:rsidRPr="005C2C89">
        <w:rPr>
          <w:bCs/>
        </w:rPr>
        <w:t>Post-operative</w:t>
      </w:r>
      <w:r w:rsidRPr="005C2C89">
        <w:rPr>
          <w:bCs/>
        </w:rPr>
        <w:t xml:space="preserve"> outcomes</w:t>
      </w:r>
      <w:r w:rsidR="00A709FD">
        <w:rPr>
          <w:bCs/>
        </w:rPr>
        <w:t xml:space="preserve"> at most recent outpatient </w:t>
      </w:r>
      <w:r w:rsidR="003527AD">
        <w:rPr>
          <w:bCs/>
        </w:rPr>
        <w:t xml:space="preserve">clinic </w:t>
      </w:r>
      <w:r w:rsidR="00184F02">
        <w:rPr>
          <w:bCs/>
        </w:rPr>
        <w:t xml:space="preserve">- </w:t>
      </w:r>
      <w:r>
        <w:t>Engel classification. 1, Class 1 (Free from disabling seizures); 2, Class 2, Rare disabling seizures; 3, Class 3 (Worthwhile improvement); 4, Class 4 (No worthwhile improvement). Letters represe</w:t>
      </w:r>
      <w:r w:rsidR="00E238E9">
        <w:t>nt subclasses of categorization</w:t>
      </w:r>
      <w:r w:rsidR="003527AD">
        <w:t xml:space="preserve"> (see appendix 3</w:t>
      </w:r>
      <w:proofErr w:type="gramStart"/>
      <w:r w:rsidR="003527AD">
        <w:t>)</w:t>
      </w:r>
      <w:r w:rsidR="00E238E9">
        <w:t>,</w:t>
      </w:r>
      <w:r>
        <w:t xml:space="preserve">  </w:t>
      </w:r>
      <w:r w:rsidR="00E238E9" w:rsidRPr="00E238E9">
        <w:rPr>
          <w:b/>
          <w:bCs/>
        </w:rPr>
        <w:t>b</w:t>
      </w:r>
      <w:proofErr w:type="gramEnd"/>
      <w:r w:rsidR="00E238E9" w:rsidRPr="00E238E9">
        <w:rPr>
          <w:b/>
          <w:bCs/>
        </w:rPr>
        <w:t>)</w:t>
      </w:r>
      <w:r w:rsidR="00E238E9">
        <w:rPr>
          <w:b/>
          <w:bCs/>
        </w:rPr>
        <w:t xml:space="preserve"> </w:t>
      </w:r>
      <w:r w:rsidR="00E238E9">
        <w:t>The type and frequency of seizures</w:t>
      </w:r>
      <w:r w:rsidR="00184F02">
        <w:t>,</w:t>
      </w:r>
      <w:r w:rsidR="00E238E9">
        <w:t xml:space="preserve"> pre surg</w:t>
      </w:r>
      <w:r w:rsidR="00184F02">
        <w:t xml:space="preserve">ery </w:t>
      </w:r>
      <w:r w:rsidR="00E238E9">
        <w:t xml:space="preserve">and </w:t>
      </w:r>
      <w:r w:rsidR="00184F02">
        <w:t>one year after surgery</w:t>
      </w:r>
      <w:r w:rsidR="00E238E9">
        <w:t>. D, daily; W, weekly; M, monthly; Y, yearly; O, once</w:t>
      </w:r>
      <w:ins w:id="502" w:author="Owen Pickrell" w:date="2019-05-10T20:57:00Z">
        <w:r w:rsidR="00E74589">
          <w:t xml:space="preserve"> – </w:t>
        </w:r>
      </w:ins>
      <w:del w:id="503" w:author="Owen Pickrell" w:date="2019-05-10T20:57:00Z">
        <w:r w:rsidR="001311C0" w:rsidDel="00E74589">
          <w:delText xml:space="preserve">- </w:delText>
        </w:r>
      </w:del>
      <w:r w:rsidR="001311C0">
        <w:t xml:space="preserve">the patient had </w:t>
      </w:r>
      <w:commentRangeStart w:id="504"/>
      <w:r w:rsidR="001311C0">
        <w:t xml:space="preserve">one </w:t>
      </w:r>
      <w:r w:rsidR="00315C09">
        <w:t>seizure</w:t>
      </w:r>
      <w:r w:rsidR="001311C0">
        <w:t xml:space="preserve"> </w:t>
      </w:r>
      <w:r w:rsidR="00C3329F">
        <w:t xml:space="preserve">acutely </w:t>
      </w:r>
      <w:r w:rsidR="001311C0">
        <w:t>post</w:t>
      </w:r>
      <w:ins w:id="505" w:author="Owen Pickrell" w:date="2019-05-10T20:57:00Z">
        <w:r w:rsidR="00E74589">
          <w:t>-</w:t>
        </w:r>
      </w:ins>
      <w:del w:id="506" w:author="Owen Pickrell" w:date="2019-05-10T20:57:00Z">
        <w:r w:rsidR="001311C0" w:rsidDel="00E74589">
          <w:delText xml:space="preserve"> </w:delText>
        </w:r>
      </w:del>
      <w:r w:rsidR="00FD0D9D">
        <w:t>surgery</w:t>
      </w:r>
      <w:commentRangeEnd w:id="504"/>
      <w:r w:rsidR="00E74589">
        <w:rPr>
          <w:rStyle w:val="CommentReference"/>
          <w:rFonts w:asciiTheme="minorHAnsi" w:hAnsiTheme="minorHAnsi" w:cstheme="minorBidi"/>
        </w:rPr>
        <w:commentReference w:id="504"/>
      </w:r>
      <w:r w:rsidR="00E238E9">
        <w:t xml:space="preserve">. </w:t>
      </w:r>
      <w:r w:rsidR="00403019">
        <w:rPr>
          <w:b/>
        </w:rPr>
        <w:t>Figure 2c</w:t>
      </w:r>
      <w:r w:rsidR="00403019" w:rsidRPr="00A64604">
        <w:rPr>
          <w:b/>
        </w:rPr>
        <w:t xml:space="preserve">: </w:t>
      </w:r>
      <w:r w:rsidR="00403019" w:rsidRPr="00A64604">
        <w:t>Type a</w:t>
      </w:r>
      <w:r w:rsidR="007B1E86">
        <w:t>nd frequency of seizures, against</w:t>
      </w:r>
      <w:r w:rsidR="00403019">
        <w:t xml:space="preserve"> patient number and percentage</w:t>
      </w:r>
      <w:r w:rsidR="00403019" w:rsidRPr="00A64604">
        <w:t xml:space="preserve"> at their last outpatient clinic.</w:t>
      </w:r>
      <w:r w:rsidR="00403019">
        <w:t xml:space="preserve">  </w:t>
      </w:r>
      <w:r w:rsidR="00403BC3" w:rsidRPr="00403BC3">
        <w:rPr>
          <w:b/>
          <w:bCs/>
        </w:rPr>
        <w:t>2d</w:t>
      </w:r>
      <w:r w:rsidR="00403BC3">
        <w:rPr>
          <w:b/>
          <w:bCs/>
        </w:rPr>
        <w:t xml:space="preserve">. </w:t>
      </w:r>
      <w:r w:rsidR="00403BC3">
        <w:t xml:space="preserve"> </w:t>
      </w:r>
      <w:del w:id="507" w:author="Owen Pickrell" w:date="2019-05-10T20:58:00Z">
        <w:r w:rsidR="00403BC3" w:rsidDel="00E74589">
          <w:delText>self reported</w:delText>
        </w:r>
      </w:del>
      <w:ins w:id="508" w:author="Owen Pickrell" w:date="2019-05-10T20:58:00Z">
        <w:r w:rsidR="00E74589">
          <w:t>self-reported</w:t>
        </w:r>
      </w:ins>
      <w:r w:rsidR="00403BC3">
        <w:t xml:space="preserve"> seizure frequency (n = 34).</w:t>
      </w:r>
      <w:r w:rsidR="00403BC3" w:rsidRPr="00403BC3">
        <w:rPr>
          <w:b/>
          <w:bCs/>
        </w:rPr>
        <w:t xml:space="preserve"> </w:t>
      </w:r>
      <w:r w:rsidR="00403019">
        <w:t xml:space="preserve"> </w:t>
      </w:r>
    </w:p>
    <w:p w14:paraId="46799709" w14:textId="775C998E" w:rsidR="008F6799" w:rsidRDefault="008F6799" w:rsidP="008F6799">
      <w:pPr>
        <w:spacing w:line="480" w:lineRule="auto"/>
      </w:pPr>
      <w:r w:rsidRPr="008F6799">
        <w:rPr>
          <w:b/>
          <w:bCs/>
        </w:rPr>
        <w:t>Figure 3.</w:t>
      </w:r>
      <w:r w:rsidRPr="009C4CAC">
        <w:rPr>
          <w:b/>
        </w:rPr>
        <w:t xml:space="preserve"> </w:t>
      </w:r>
      <w:r w:rsidRPr="00504CEE">
        <w:t xml:space="preserve">Drug use per capita in the years following surgery. </w:t>
      </w:r>
      <w:r w:rsidR="001F78AE">
        <w:t xml:space="preserve">The number on the Y axis refers to the average anti-epileptic drug score per capita. </w:t>
      </w:r>
      <w:del w:id="509" w:author="Owen Pickrell" w:date="2019-05-10T20:59:00Z">
        <w:r w:rsidRPr="00C23942" w:rsidDel="00E74589">
          <w:delText>All epileptic medicatio</w:delText>
        </w:r>
        <w:r w:rsidR="00216474" w:rsidRPr="00C23942" w:rsidDel="00E74589">
          <w:delText>ns patients were on</w:delText>
        </w:r>
      </w:del>
      <w:ins w:id="510" w:author="Owen Pickrell" w:date="2019-05-10T20:59:00Z">
        <w:r w:rsidR="00E74589">
          <w:t>AEDs</w:t>
        </w:r>
      </w:ins>
      <w:r w:rsidR="00216474" w:rsidRPr="00C23942">
        <w:t xml:space="preserve"> were scaled, where 1 i</w:t>
      </w:r>
      <w:r w:rsidRPr="00C23942">
        <w:t>s the maximum dose of single drug as recommended by the British National formulary</w:t>
      </w:r>
      <w:r w:rsidR="00FD725D">
        <w:t xml:space="preserve"> (</w:t>
      </w:r>
      <w:r w:rsidR="000756E4" w:rsidRPr="00C23942">
        <w:t>March 2017)</w:t>
      </w:r>
      <w:r w:rsidRPr="00C23942">
        <w:t>. Patients scores were added together to give an overall number and per capita calculated.</w:t>
      </w:r>
    </w:p>
    <w:p w14:paraId="4D6D9D77" w14:textId="5BF1E7B2" w:rsidR="00634EA5" w:rsidRPr="00634EA5" w:rsidRDefault="00634EA5" w:rsidP="008F6799">
      <w:pPr>
        <w:spacing w:line="480" w:lineRule="auto"/>
        <w:rPr>
          <w:b/>
          <w:bCs/>
        </w:rPr>
      </w:pPr>
      <w:r w:rsidRPr="00634EA5">
        <w:rPr>
          <w:b/>
          <w:bCs/>
        </w:rPr>
        <w:t>Figure 4.</w:t>
      </w:r>
      <w:r w:rsidR="0081346C">
        <w:rPr>
          <w:b/>
          <w:bCs/>
        </w:rPr>
        <w:t xml:space="preserve"> </w:t>
      </w:r>
      <w:r w:rsidR="0081346C" w:rsidRPr="0081346C">
        <w:t>Subjective QOL questionnaire responses</w:t>
      </w:r>
      <w:r w:rsidR="00C04182">
        <w:t xml:space="preserve"> ranging from</w:t>
      </w:r>
      <w:r w:rsidR="0019311D">
        <w:t xml:space="preserve"> one to </w:t>
      </w:r>
      <w:del w:id="511" w:author="Owen Pickrell" w:date="2019-05-10T20:59:00Z">
        <w:r w:rsidR="0019311D" w:rsidDel="00E74589">
          <w:delText xml:space="preserve">thirteen </w:delText>
        </w:r>
      </w:del>
      <w:ins w:id="512" w:author="Owen Pickrell" w:date="2019-05-10T20:59:00Z">
        <w:r w:rsidR="00E74589">
          <w:t xml:space="preserve">13 </w:t>
        </w:r>
      </w:ins>
      <w:r w:rsidR="0019311D">
        <w:t>years post-</w:t>
      </w:r>
      <w:r w:rsidR="006C07D2">
        <w:t>surgery.</w:t>
      </w:r>
      <w:r w:rsidR="00C04182">
        <w:t xml:space="preserve"> </w:t>
      </w:r>
    </w:p>
    <w:p w14:paraId="5E229C78" w14:textId="65F4C548" w:rsidR="00634EA5" w:rsidRPr="0081346C" w:rsidRDefault="00634EA5" w:rsidP="00403019">
      <w:pPr>
        <w:spacing w:line="480" w:lineRule="auto"/>
        <w:rPr>
          <w:b/>
          <w:bCs/>
          <w:lang w:val="en-GB"/>
        </w:rPr>
      </w:pPr>
      <w:r w:rsidRPr="0081346C">
        <w:rPr>
          <w:b/>
          <w:bCs/>
          <w:lang w:val="en-GB"/>
        </w:rPr>
        <w:t>Figure 5.</w:t>
      </w:r>
      <w:r w:rsidR="0081346C" w:rsidRPr="0081346C">
        <w:rPr>
          <w:b/>
          <w:bCs/>
          <w:lang w:val="en-GB"/>
        </w:rPr>
        <w:t xml:space="preserve"> </w:t>
      </w:r>
      <w:r w:rsidR="0081346C">
        <w:t xml:space="preserve">Box and whisker plot showing the difference in quality of life of those who achieved seizure freedom following </w:t>
      </w:r>
      <w:ins w:id="513" w:author="Owen Pickrell" w:date="2019-05-10T21:00:00Z">
        <w:r w:rsidR="00E74589">
          <w:t>s</w:t>
        </w:r>
      </w:ins>
      <w:ins w:id="514" w:author="Owen Pickrell" w:date="2019-05-10T20:59:00Z">
        <w:r w:rsidR="00E74589">
          <w:t xml:space="preserve">urgery </w:t>
        </w:r>
      </w:ins>
      <w:r w:rsidR="0081346C">
        <w:t xml:space="preserve">and those who did not.    </w:t>
      </w:r>
    </w:p>
    <w:p w14:paraId="70D98939" w14:textId="08D36C25" w:rsidR="005C2C89" w:rsidRPr="0081346C" w:rsidRDefault="00171112" w:rsidP="005C2C89">
      <w:pPr>
        <w:spacing w:line="480" w:lineRule="auto"/>
        <w:rPr>
          <w:lang w:val="en-GB"/>
        </w:rPr>
      </w:pPr>
      <w:ins w:id="515" w:author="Owen Pickrell" w:date="2019-05-10T20:49:00Z">
        <w:r>
          <w:rPr>
            <w:lang w:val="en-GB"/>
          </w:rPr>
          <w:t xml:space="preserve">Figure 6. </w:t>
        </w:r>
        <w:r w:rsidRPr="00171112">
          <w:rPr>
            <w:lang w:val="en-GB"/>
          </w:rPr>
          <w:t xml:space="preserve">Box and whisker plot of admission rates per 1,000 days for the five years before and after surgery. The median </w:t>
        </w:r>
      </w:ins>
      <w:ins w:id="516" w:author="Owen Pickrell" w:date="2019-05-10T20:50:00Z">
        <w:r>
          <w:rPr>
            <w:lang w:val="en-GB"/>
          </w:rPr>
          <w:t xml:space="preserve">hospital </w:t>
        </w:r>
      </w:ins>
      <w:ins w:id="517" w:author="Owen Pickrell" w:date="2019-05-10T20:49:00Z">
        <w:r w:rsidRPr="00171112">
          <w:rPr>
            <w:lang w:val="en-GB"/>
          </w:rPr>
          <w:t xml:space="preserve">admission rates </w:t>
        </w:r>
      </w:ins>
      <w:ins w:id="518" w:author="Owen Pickrell" w:date="2019-05-10T20:50:00Z">
        <w:r>
          <w:rPr>
            <w:lang w:val="en-GB"/>
          </w:rPr>
          <w:t xml:space="preserve">were </w:t>
        </w:r>
      </w:ins>
      <w:ins w:id="519" w:author="Owen Pickrell" w:date="2019-05-10T20:49:00Z">
        <w:r w:rsidRPr="00171112">
          <w:rPr>
            <w:lang w:val="en-GB"/>
          </w:rPr>
          <w:t xml:space="preserve">9.84 per 1,000 </w:t>
        </w:r>
      </w:ins>
      <w:ins w:id="520" w:author="Owen Pickrell" w:date="2019-05-10T20:50:00Z">
        <w:r>
          <w:rPr>
            <w:lang w:val="en-GB"/>
          </w:rPr>
          <w:t xml:space="preserve">patient </w:t>
        </w:r>
      </w:ins>
      <w:ins w:id="521" w:author="Owen Pickrell" w:date="2019-05-10T20:49:00Z">
        <w:r w:rsidRPr="00171112">
          <w:rPr>
            <w:lang w:val="en-GB"/>
          </w:rPr>
          <w:t xml:space="preserve">days before </w:t>
        </w:r>
      </w:ins>
      <w:ins w:id="522" w:author="Owen Pickrell" w:date="2019-05-10T20:50:00Z">
        <w:r>
          <w:rPr>
            <w:lang w:val="en-GB"/>
          </w:rPr>
          <w:t xml:space="preserve">surgery </w:t>
        </w:r>
      </w:ins>
      <w:ins w:id="523" w:author="Owen Pickrell" w:date="2019-05-10T20:49:00Z">
        <w:r w:rsidRPr="00171112">
          <w:rPr>
            <w:lang w:val="en-GB"/>
          </w:rPr>
          <w:t xml:space="preserve">vs 3.89 per 1,000 </w:t>
        </w:r>
      </w:ins>
      <w:ins w:id="524" w:author="Owen Pickrell" w:date="2019-05-10T20:51:00Z">
        <w:r>
          <w:rPr>
            <w:lang w:val="en-GB"/>
          </w:rPr>
          <w:t xml:space="preserve">patient </w:t>
        </w:r>
      </w:ins>
      <w:ins w:id="525" w:author="Owen Pickrell" w:date="2019-05-10T20:49:00Z">
        <w:r w:rsidRPr="00171112">
          <w:rPr>
            <w:lang w:val="en-GB"/>
          </w:rPr>
          <w:t>days after</w:t>
        </w:r>
      </w:ins>
      <w:ins w:id="526" w:author="Owen Pickrell" w:date="2019-05-10T20:51:00Z">
        <w:r>
          <w:rPr>
            <w:lang w:val="en-GB"/>
          </w:rPr>
          <w:t xml:space="preserve"> </w:t>
        </w:r>
        <w:proofErr w:type="gramStart"/>
        <w:r>
          <w:rPr>
            <w:lang w:val="en-GB"/>
          </w:rPr>
          <w:t>surgery.</w:t>
        </w:r>
      </w:ins>
      <w:ins w:id="527" w:author="Owen Pickrell" w:date="2019-05-10T20:49:00Z">
        <w:r w:rsidRPr="00171112">
          <w:rPr>
            <w:lang w:val="en-GB"/>
          </w:rPr>
          <w:t>.</w:t>
        </w:r>
      </w:ins>
      <w:proofErr w:type="gramEnd"/>
    </w:p>
    <w:p w14:paraId="64724F02" w14:textId="77777777" w:rsidR="005C2C89" w:rsidRPr="0081346C" w:rsidRDefault="005C2C89" w:rsidP="00F94416">
      <w:pPr>
        <w:spacing w:line="480" w:lineRule="auto"/>
        <w:rPr>
          <w:rFonts w:eastAsia="Calibri"/>
          <w:lang w:val="en-GB"/>
        </w:rPr>
      </w:pPr>
    </w:p>
    <w:p w14:paraId="7F23134B" w14:textId="77777777" w:rsidR="00CE1F0E" w:rsidRPr="0081346C" w:rsidRDefault="00CE1F0E" w:rsidP="00F94416">
      <w:pPr>
        <w:spacing w:line="480" w:lineRule="auto"/>
        <w:rPr>
          <w:rFonts w:eastAsia="Calibri"/>
          <w:lang w:val="en-GB"/>
        </w:rPr>
      </w:pPr>
    </w:p>
    <w:p w14:paraId="28DC2EAB" w14:textId="067B12E2" w:rsidR="00CE1F0E" w:rsidRPr="00634EA5" w:rsidRDefault="00CE1F0E" w:rsidP="00F94416">
      <w:pPr>
        <w:spacing w:line="480" w:lineRule="auto"/>
        <w:rPr>
          <w:rFonts w:eastAsia="Calibri"/>
          <w:b/>
          <w:lang w:val="en-GB"/>
        </w:rPr>
      </w:pPr>
    </w:p>
    <w:p w14:paraId="21F72D91" w14:textId="77777777" w:rsidR="0056529A" w:rsidRPr="00634EA5" w:rsidDel="00171112" w:rsidRDefault="0056529A" w:rsidP="00F94416">
      <w:pPr>
        <w:spacing w:line="480" w:lineRule="auto"/>
        <w:rPr>
          <w:del w:id="528" w:author="Owen Pickrell" w:date="2019-05-10T20:52:00Z"/>
          <w:rFonts w:eastAsia="Calibri"/>
          <w:b/>
          <w:lang w:val="en-GB"/>
        </w:rPr>
      </w:pPr>
    </w:p>
    <w:p w14:paraId="229BC62E" w14:textId="77777777" w:rsidR="0056529A" w:rsidRPr="00634EA5" w:rsidDel="00171112" w:rsidRDefault="0056529A" w:rsidP="00F94416">
      <w:pPr>
        <w:spacing w:line="480" w:lineRule="auto"/>
        <w:rPr>
          <w:del w:id="529" w:author="Owen Pickrell" w:date="2019-05-10T20:52:00Z"/>
          <w:rFonts w:eastAsia="Calibri"/>
          <w:b/>
          <w:lang w:val="en-GB"/>
        </w:rPr>
      </w:pPr>
    </w:p>
    <w:p w14:paraId="4D0E9685" w14:textId="77777777" w:rsidR="001C253A" w:rsidRPr="00634EA5" w:rsidDel="00171112" w:rsidRDefault="001C253A" w:rsidP="00F94416">
      <w:pPr>
        <w:spacing w:line="480" w:lineRule="auto"/>
        <w:rPr>
          <w:del w:id="530" w:author="Owen Pickrell" w:date="2019-05-10T20:52:00Z"/>
          <w:rFonts w:eastAsia="Calibri"/>
          <w:b/>
          <w:lang w:val="en-GB"/>
        </w:rPr>
      </w:pPr>
    </w:p>
    <w:p w14:paraId="43B154EB" w14:textId="77777777" w:rsidR="00C1701C" w:rsidRPr="00634EA5" w:rsidDel="00171112" w:rsidRDefault="00807ADC" w:rsidP="00F94416">
      <w:pPr>
        <w:spacing w:line="480" w:lineRule="auto"/>
        <w:rPr>
          <w:del w:id="531" w:author="Owen Pickrell" w:date="2019-05-10T20:45:00Z"/>
          <w:b/>
          <w:lang w:val="en-GB"/>
        </w:rPr>
      </w:pPr>
      <w:del w:id="532" w:author="Owen Pickrell" w:date="2019-05-10T20:52:00Z">
        <w:r w:rsidRPr="00634EA5" w:rsidDel="00171112">
          <w:rPr>
            <w:b/>
            <w:lang w:val="en-GB"/>
          </w:rPr>
          <w:br w:type="column"/>
        </w:r>
      </w:del>
    </w:p>
    <w:p w14:paraId="051384BB" w14:textId="0F3AADF7" w:rsidR="00C1701C" w:rsidDel="00171112" w:rsidRDefault="00C1701C">
      <w:pPr>
        <w:spacing w:line="480" w:lineRule="auto"/>
        <w:rPr>
          <w:del w:id="533" w:author="Owen Pickrell" w:date="2019-05-10T20:45:00Z"/>
          <w:b/>
        </w:rPr>
      </w:pPr>
      <w:del w:id="534" w:author="Owen Pickrell" w:date="2019-05-10T20:45:00Z">
        <w:r w:rsidDel="00171112">
          <w:rPr>
            <w:b/>
          </w:rPr>
          <w:delText>Table and figure legends</w:delText>
        </w:r>
      </w:del>
    </w:p>
    <w:p w14:paraId="58D7A6BD" w14:textId="77777777" w:rsidR="00C1701C" w:rsidDel="00171112" w:rsidRDefault="00C1701C">
      <w:pPr>
        <w:spacing w:line="480" w:lineRule="auto"/>
        <w:rPr>
          <w:del w:id="535" w:author="Owen Pickrell" w:date="2019-05-10T20:45:00Z"/>
          <w:b/>
        </w:rPr>
      </w:pPr>
    </w:p>
    <w:p w14:paraId="64249253" w14:textId="77777777" w:rsidR="004A768B" w:rsidRDefault="004A768B" w:rsidP="00F94416">
      <w:pPr>
        <w:spacing w:line="480" w:lineRule="auto"/>
        <w:rPr>
          <w:b/>
        </w:rPr>
      </w:pPr>
      <w:commentRangeStart w:id="536"/>
      <w:commentRangeStart w:id="537"/>
      <w:r>
        <w:rPr>
          <w:b/>
        </w:rPr>
        <w:t>Figure 1.</w:t>
      </w:r>
      <w:commentRangeEnd w:id="536"/>
      <w:r w:rsidR="00F9145C">
        <w:rPr>
          <w:rStyle w:val="CommentReference"/>
        </w:rPr>
        <w:commentReference w:id="536"/>
      </w:r>
      <w:commentRangeEnd w:id="537"/>
      <w:r w:rsidR="00940919">
        <w:rPr>
          <w:rStyle w:val="CommentReference"/>
        </w:rPr>
        <w:commentReference w:id="537"/>
      </w:r>
    </w:p>
    <w:p w14:paraId="6A0E690B" w14:textId="77777777" w:rsidR="004A768B" w:rsidRDefault="004A768B" w:rsidP="00F94416">
      <w:pPr>
        <w:spacing w:line="480" w:lineRule="auto"/>
        <w:rPr>
          <w:b/>
        </w:rPr>
      </w:pPr>
    </w:p>
    <w:p w14:paraId="45E0C49B" w14:textId="77777777" w:rsidR="004A768B" w:rsidRDefault="004A768B" w:rsidP="00E238E9">
      <w:pPr>
        <w:spacing w:line="480" w:lineRule="auto"/>
        <w:rPr>
          <w:b/>
        </w:rPr>
      </w:pPr>
      <w:r>
        <w:rPr>
          <w:noProof/>
          <w:lang w:val="en-IE" w:eastAsia="en-IE"/>
        </w:rPr>
        <w:drawing>
          <wp:inline distT="0" distB="0" distL="0" distR="0" wp14:anchorId="690E1873" wp14:editId="5CCCF33B">
            <wp:extent cx="5727700" cy="3194050"/>
            <wp:effectExtent l="0" t="0" r="12700" b="6350"/>
            <wp:docPr id="163" name="Chart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AE34094" w14:textId="16094E1F" w:rsidR="004A768B" w:rsidRDefault="00E238E9" w:rsidP="00F94416">
      <w:pPr>
        <w:spacing w:line="480" w:lineRule="auto"/>
        <w:rPr>
          <w:b/>
        </w:rPr>
      </w:pPr>
      <w:r>
        <w:rPr>
          <w:b/>
        </w:rPr>
        <w:br w:type="column"/>
      </w:r>
      <w:r w:rsidR="005C2C89">
        <w:rPr>
          <w:b/>
        </w:rPr>
        <w:lastRenderedPageBreak/>
        <w:t>Figure 2</w:t>
      </w:r>
      <w:r>
        <w:rPr>
          <w:b/>
        </w:rPr>
        <w:t>a</w:t>
      </w:r>
    </w:p>
    <w:p w14:paraId="5B315889" w14:textId="7E06CA62" w:rsidR="005C2C89" w:rsidRPr="00CF3C90" w:rsidRDefault="00A67B19" w:rsidP="005C2C89">
      <w:pPr>
        <w:spacing w:line="480" w:lineRule="auto"/>
        <w:rPr>
          <w:b/>
        </w:rPr>
      </w:pPr>
      <w:r>
        <w:rPr>
          <w:noProof/>
          <w:lang w:val="en-IE" w:eastAsia="en-IE"/>
        </w:rPr>
        <w:drawing>
          <wp:anchor distT="0" distB="0" distL="114300" distR="114300" simplePos="0" relativeHeight="251822080" behindDoc="0" locked="0" layoutInCell="1" allowOverlap="1" wp14:anchorId="329525FF" wp14:editId="3B96EA00">
            <wp:simplePos x="0" y="0"/>
            <wp:positionH relativeFrom="column">
              <wp:posOffset>734060</wp:posOffset>
            </wp:positionH>
            <wp:positionV relativeFrom="paragraph">
              <wp:posOffset>85090</wp:posOffset>
            </wp:positionV>
            <wp:extent cx="4567555" cy="2846070"/>
            <wp:effectExtent l="0" t="0" r="4445" b="24130"/>
            <wp:wrapTight wrapText="bothSides">
              <wp:wrapPolygon edited="0">
                <wp:start x="0" y="0"/>
                <wp:lineTo x="0" y="21590"/>
                <wp:lineTo x="21501" y="21590"/>
                <wp:lineTo x="21501" y="0"/>
                <wp:lineTo x="0" y="0"/>
              </wp:wrapPolygon>
            </wp:wrapTight>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0F1E79C2" w14:textId="66681775" w:rsidR="005C2C89" w:rsidRDefault="001005BD" w:rsidP="005C2C89">
      <w:pPr>
        <w:spacing w:line="480" w:lineRule="auto"/>
      </w:pPr>
      <w:r w:rsidRPr="001005BD">
        <w:rPr>
          <w:noProof/>
        </w:rPr>
        <w:t xml:space="preserve"> </w:t>
      </w:r>
      <w:r w:rsidR="005C2C89">
        <w:t xml:space="preserve"> </w:t>
      </w:r>
    </w:p>
    <w:p w14:paraId="1F31AFDE" w14:textId="6D4330DB" w:rsidR="005C2C89" w:rsidRDefault="005C2C89" w:rsidP="005C2C89">
      <w:pPr>
        <w:spacing w:line="480" w:lineRule="auto"/>
        <w:rPr>
          <w:b/>
        </w:rPr>
      </w:pPr>
    </w:p>
    <w:p w14:paraId="50348774" w14:textId="2E828826" w:rsidR="005C2C89" w:rsidRDefault="00516172" w:rsidP="005C2C89">
      <w:pPr>
        <w:spacing w:line="480" w:lineRule="auto"/>
        <w:rPr>
          <w:b/>
        </w:rPr>
      </w:pPr>
      <w:r>
        <w:rPr>
          <w:noProof/>
          <w:lang w:val="en-IE" w:eastAsia="en-IE"/>
        </w:rPr>
        <mc:AlternateContent>
          <mc:Choice Requires="wps">
            <w:drawing>
              <wp:anchor distT="0" distB="0" distL="114300" distR="114300" simplePos="0" relativeHeight="251768832" behindDoc="0" locked="0" layoutInCell="1" allowOverlap="1" wp14:anchorId="50EBFA7B" wp14:editId="60ADD3CC">
                <wp:simplePos x="0" y="0"/>
                <wp:positionH relativeFrom="column">
                  <wp:posOffset>-292735</wp:posOffset>
                </wp:positionH>
                <wp:positionV relativeFrom="paragraph">
                  <wp:posOffset>119380</wp:posOffset>
                </wp:positionV>
                <wp:extent cx="910590" cy="688975"/>
                <wp:effectExtent l="0" t="0" r="0" b="0"/>
                <wp:wrapSquare wrapText="bothSides"/>
                <wp:docPr id="159" name="Text Box 5"/>
                <wp:cNvGraphicFramePr/>
                <a:graphic xmlns:a="http://schemas.openxmlformats.org/drawingml/2006/main">
                  <a:graphicData uri="http://schemas.microsoft.com/office/word/2010/wordprocessingShape">
                    <wps:wsp>
                      <wps:cNvSpPr txBox="1"/>
                      <wps:spPr>
                        <a:xfrm>
                          <a:off x="0" y="0"/>
                          <a:ext cx="910590" cy="688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416352" w14:textId="77777777" w:rsidR="00270FB2" w:rsidRDefault="00270FB2" w:rsidP="005C2C89">
                            <w:r>
                              <w:t xml:space="preserve">Number of patients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EBFA7B" id="_x0000_t202" coordsize="21600,21600" o:spt="202" path="m,l,21600r21600,l21600,xe">
                <v:stroke joinstyle="miter"/>
                <v:path gradientshapeok="t" o:connecttype="rect"/>
              </v:shapetype>
              <v:shape id="Text Box 5" o:spid="_x0000_s1026" type="#_x0000_t202" style="position:absolute;margin-left:-23.05pt;margin-top:9.4pt;width:71.7pt;height:54.2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" filled="f" stroked="f">
                <v:textbox>
                  <w:txbxContent>
                    <w:p w14:paraId="1D416352" w14:textId="77777777" w:rsidR="00270FB2" w:rsidRDefault="00270FB2" w:rsidP="005C2C89">
                      <w:r>
                        <w:t xml:space="preserve">Number of patients </w:t>
                      </w:r>
                    </w:p>
                  </w:txbxContent>
                </v:textbox>
                <w10:wrap type="square"/>
              </v:shape>
            </w:pict>
          </mc:Fallback>
        </mc:AlternateContent>
      </w:r>
    </w:p>
    <w:p w14:paraId="0A3D42A3" w14:textId="36942BC6" w:rsidR="005C2C89" w:rsidRDefault="005C2C89" w:rsidP="005C2C89">
      <w:pPr>
        <w:spacing w:line="480" w:lineRule="auto"/>
        <w:rPr>
          <w:b/>
        </w:rPr>
      </w:pPr>
    </w:p>
    <w:p w14:paraId="6B32245B" w14:textId="270C314A" w:rsidR="005C2C89" w:rsidRDefault="005C2C89" w:rsidP="005C2C89">
      <w:pPr>
        <w:spacing w:line="480" w:lineRule="auto"/>
        <w:rPr>
          <w:b/>
        </w:rPr>
      </w:pPr>
    </w:p>
    <w:p w14:paraId="7DA99949" w14:textId="7127A34F" w:rsidR="005C2C89" w:rsidRDefault="005C2C89" w:rsidP="005C2C89">
      <w:pPr>
        <w:spacing w:line="480" w:lineRule="auto"/>
        <w:rPr>
          <w:b/>
        </w:rPr>
      </w:pPr>
    </w:p>
    <w:p w14:paraId="6E6A8AD1" w14:textId="405B72C0" w:rsidR="005C2C89" w:rsidRDefault="005C2C89" w:rsidP="005C2C89">
      <w:pPr>
        <w:spacing w:line="480" w:lineRule="auto"/>
        <w:rPr>
          <w:b/>
        </w:rPr>
      </w:pPr>
    </w:p>
    <w:p w14:paraId="085C532A" w14:textId="0F4DFFED" w:rsidR="005C2C89" w:rsidRDefault="000F707A" w:rsidP="005C2C89">
      <w:pPr>
        <w:spacing w:line="480" w:lineRule="auto"/>
        <w:rPr>
          <w:b/>
        </w:rPr>
      </w:pPr>
      <w:r>
        <w:rPr>
          <w:noProof/>
          <w:lang w:val="en-IE" w:eastAsia="en-IE"/>
        </w:rPr>
        <mc:AlternateContent>
          <mc:Choice Requires="wps">
            <w:drawing>
              <wp:anchor distT="0" distB="0" distL="114300" distR="114300" simplePos="0" relativeHeight="251816960" behindDoc="0" locked="0" layoutInCell="1" allowOverlap="1" wp14:anchorId="6274E7A0" wp14:editId="19254398">
                <wp:simplePos x="0" y="0"/>
                <wp:positionH relativeFrom="column">
                  <wp:posOffset>2566670</wp:posOffset>
                </wp:positionH>
                <wp:positionV relativeFrom="paragraph">
                  <wp:posOffset>201295</wp:posOffset>
                </wp:positionV>
                <wp:extent cx="910590" cy="322580"/>
                <wp:effectExtent l="0" t="0" r="0" b="7620"/>
                <wp:wrapSquare wrapText="bothSides"/>
                <wp:docPr id="15" name="Text Box 5"/>
                <wp:cNvGraphicFramePr/>
                <a:graphic xmlns:a="http://schemas.openxmlformats.org/drawingml/2006/main">
                  <a:graphicData uri="http://schemas.microsoft.com/office/word/2010/wordprocessingShape">
                    <wps:wsp>
                      <wps:cNvSpPr txBox="1"/>
                      <wps:spPr>
                        <a:xfrm>
                          <a:off x="0" y="0"/>
                          <a:ext cx="910590" cy="32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CFB876" w14:textId="77423F09" w:rsidR="00270FB2" w:rsidRDefault="00270FB2" w:rsidP="004E3D69">
                            <w:r>
                              <w:t>Engel score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E7A0" id="_x0000_s1027" type="#_x0000_t202" style="position:absolute;margin-left:202.1pt;margin-top:15.85pt;width:71.7pt;height:25.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" filled="f" stroked="f">
                <v:textbox>
                  <w:txbxContent>
                    <w:p w14:paraId="3DCFB876" w14:textId="77423F09" w:rsidR="00270FB2" w:rsidRDefault="00270FB2" w:rsidP="004E3D69">
                      <w:r>
                        <w:t>Engel score</w:t>
                      </w:r>
                    </w:p>
                  </w:txbxContent>
                </v:textbox>
                <w10:wrap type="square"/>
              </v:shape>
            </w:pict>
          </mc:Fallback>
        </mc:AlternateContent>
      </w:r>
    </w:p>
    <w:p w14:paraId="459EDCB5" w14:textId="77777777" w:rsidR="000F707A" w:rsidRDefault="000F707A" w:rsidP="005C2C89">
      <w:pPr>
        <w:spacing w:line="480" w:lineRule="auto"/>
        <w:rPr>
          <w:b/>
        </w:rPr>
      </w:pPr>
    </w:p>
    <w:p w14:paraId="58EF20A3" w14:textId="73FC5BD6" w:rsidR="005C2C89" w:rsidRDefault="00E238E9" w:rsidP="005C2C89">
      <w:pPr>
        <w:spacing w:line="480" w:lineRule="auto"/>
        <w:rPr>
          <w:b/>
        </w:rPr>
      </w:pPr>
      <w:r>
        <w:rPr>
          <w:b/>
        </w:rPr>
        <w:t>Figure 2b</w:t>
      </w:r>
    </w:p>
    <w:p w14:paraId="68C3F7C3" w14:textId="1B0335C1" w:rsidR="00E238E9" w:rsidRDefault="00737A25" w:rsidP="00E238E9">
      <w:pPr>
        <w:spacing w:line="480" w:lineRule="auto"/>
        <w:rPr>
          <w:b/>
        </w:rPr>
      </w:pPr>
      <w:r>
        <w:rPr>
          <w:b/>
          <w:noProof/>
          <w:lang w:val="en-IE" w:eastAsia="en-IE"/>
        </w:rPr>
        <mc:AlternateContent>
          <mc:Choice Requires="wps">
            <w:drawing>
              <wp:anchor distT="0" distB="0" distL="114300" distR="114300" simplePos="0" relativeHeight="251824128" behindDoc="0" locked="0" layoutInCell="1" allowOverlap="1" wp14:anchorId="74B4BFB4" wp14:editId="3E016D4D">
                <wp:simplePos x="0" y="0"/>
                <wp:positionH relativeFrom="column">
                  <wp:posOffset>3247401</wp:posOffset>
                </wp:positionH>
                <wp:positionV relativeFrom="paragraph">
                  <wp:posOffset>218410</wp:posOffset>
                </wp:positionV>
                <wp:extent cx="4433" cy="1720245"/>
                <wp:effectExtent l="0" t="0" r="46990" b="32385"/>
                <wp:wrapNone/>
                <wp:docPr id="20" name="Straight Connector 20"/>
                <wp:cNvGraphicFramePr/>
                <a:graphic xmlns:a="http://schemas.openxmlformats.org/drawingml/2006/main">
                  <a:graphicData uri="http://schemas.microsoft.com/office/word/2010/wordprocessingShape">
                    <wps:wsp>
                      <wps:cNvCnPr/>
                      <wps:spPr>
                        <a:xfrm>
                          <a:off x="0" y="0"/>
                          <a:ext cx="4433" cy="17202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00211E4" id="Straight Connector 20" o:spid="_x0000_s1026" style="position:absolute;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7pt,17.2pt" to="256.05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" strokecolor="black [3213]" strokeweight="1.5pt">
                <v:stroke joinstyle="miter"/>
              </v:line>
            </w:pict>
          </mc:Fallback>
        </mc:AlternateContent>
      </w:r>
      <w:r w:rsidR="00134486">
        <w:rPr>
          <w:noProof/>
          <w:lang w:val="en-IE" w:eastAsia="en-IE"/>
        </w:rPr>
        <w:drawing>
          <wp:anchor distT="0" distB="0" distL="114300" distR="114300" simplePos="0" relativeHeight="251823104" behindDoc="0" locked="0" layoutInCell="1" allowOverlap="1" wp14:anchorId="7ECE86E5" wp14:editId="3D472645">
            <wp:simplePos x="0" y="0"/>
            <wp:positionH relativeFrom="column">
              <wp:posOffset>623570</wp:posOffset>
            </wp:positionH>
            <wp:positionV relativeFrom="paragraph">
              <wp:posOffset>217805</wp:posOffset>
            </wp:positionV>
            <wp:extent cx="5142230" cy="2868295"/>
            <wp:effectExtent l="0" t="0" r="13970" b="1905"/>
            <wp:wrapTight wrapText="bothSides">
              <wp:wrapPolygon edited="0">
                <wp:start x="0" y="0"/>
                <wp:lineTo x="0" y="21423"/>
                <wp:lineTo x="21552" y="21423"/>
                <wp:lineTo x="21552" y="0"/>
                <wp:lineTo x="0" y="0"/>
              </wp:wrapPolygon>
            </wp:wrapTight>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sidR="009F4E5C">
        <w:rPr>
          <w:noProof/>
          <w:lang w:val="en-IE" w:eastAsia="en-IE"/>
        </w:rPr>
        <mc:AlternateContent>
          <mc:Choice Requires="wps">
            <w:drawing>
              <wp:anchor distT="0" distB="0" distL="114300" distR="114300" simplePos="0" relativeHeight="251777024" behindDoc="0" locked="0" layoutInCell="1" allowOverlap="1" wp14:anchorId="61076F5A" wp14:editId="4EB2A585">
                <wp:simplePos x="0" y="0"/>
                <wp:positionH relativeFrom="column">
                  <wp:posOffset>3028224</wp:posOffset>
                </wp:positionH>
                <wp:positionV relativeFrom="paragraph">
                  <wp:posOffset>252444</wp:posOffset>
                </wp:positionV>
                <wp:extent cx="635" cy="1942183"/>
                <wp:effectExtent l="0" t="0" r="50165" b="39370"/>
                <wp:wrapNone/>
                <wp:docPr id="132" name="Straight Connector 132"/>
                <wp:cNvGraphicFramePr/>
                <a:graphic xmlns:a="http://schemas.openxmlformats.org/drawingml/2006/main">
                  <a:graphicData uri="http://schemas.microsoft.com/office/word/2010/wordprocessingShape">
                    <wps:wsp>
                      <wps:cNvCnPr/>
                      <wps:spPr>
                        <a:xfrm flipH="1">
                          <a:off x="0" y="0"/>
                          <a:ext cx="635" cy="19421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789C5E" id="Straight Connector 132" o:spid="_x0000_s1026" style="position:absolute;flip:x;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45pt,19.9pt" to="238.5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" strokecolor="black [3213]" strokeweight="1.5pt">
                <v:stroke joinstyle="miter"/>
              </v:line>
            </w:pict>
          </mc:Fallback>
        </mc:AlternateContent>
      </w:r>
      <w:r w:rsidR="00E238E9">
        <w:rPr>
          <w:b/>
        </w:rPr>
        <w:t xml:space="preserve">                                        Pre</w:t>
      </w:r>
      <w:ins w:id="538" w:author="Owen Pickrell" w:date="2019-05-10T20:53:00Z">
        <w:r w:rsidR="00171112">
          <w:rPr>
            <w:b/>
          </w:rPr>
          <w:t>-</w:t>
        </w:r>
      </w:ins>
      <w:del w:id="539" w:author="Owen Pickrell" w:date="2019-05-10T20:53:00Z">
        <w:r w:rsidR="00E238E9" w:rsidDel="00171112">
          <w:rPr>
            <w:b/>
          </w:rPr>
          <w:delText xml:space="preserve"> </w:delText>
        </w:r>
      </w:del>
      <w:r w:rsidR="00E238E9">
        <w:rPr>
          <w:b/>
        </w:rPr>
        <w:t>surgery                                         1</w:t>
      </w:r>
      <w:ins w:id="540" w:author="Owen Pickrell" w:date="2019-05-10T20:53:00Z">
        <w:r w:rsidR="00171112">
          <w:rPr>
            <w:b/>
          </w:rPr>
          <w:t xml:space="preserve"> </w:t>
        </w:r>
      </w:ins>
      <w:del w:id="541" w:author="Owen Pickrell" w:date="2019-05-10T20:53:00Z">
        <w:r w:rsidR="00E238E9" w:rsidDel="00171112">
          <w:rPr>
            <w:b/>
          </w:rPr>
          <w:delText>-</w:delText>
        </w:r>
      </w:del>
      <w:r w:rsidR="00E238E9">
        <w:rPr>
          <w:b/>
        </w:rPr>
        <w:t>year post</w:t>
      </w:r>
      <w:ins w:id="542" w:author="Owen Pickrell" w:date="2019-05-10T20:53:00Z">
        <w:r w:rsidR="00171112">
          <w:rPr>
            <w:b/>
          </w:rPr>
          <w:t>-</w:t>
        </w:r>
      </w:ins>
      <w:del w:id="543" w:author="Owen Pickrell" w:date="2019-05-10T20:53:00Z">
        <w:r w:rsidR="00E238E9" w:rsidDel="00171112">
          <w:rPr>
            <w:b/>
          </w:rPr>
          <w:delText xml:space="preserve"> </w:delText>
        </w:r>
      </w:del>
      <w:r w:rsidR="00E238E9">
        <w:rPr>
          <w:b/>
        </w:rPr>
        <w:t xml:space="preserve">surgery </w:t>
      </w:r>
    </w:p>
    <w:p w14:paraId="4104D8EB" w14:textId="77777777" w:rsidR="00E238E9" w:rsidRDefault="00E238E9" w:rsidP="00E238E9">
      <w:pPr>
        <w:spacing w:line="480" w:lineRule="auto"/>
        <w:rPr>
          <w:b/>
        </w:rPr>
      </w:pPr>
    </w:p>
    <w:p w14:paraId="72028A7B" w14:textId="34CE4C22" w:rsidR="00E238E9" w:rsidRDefault="008B47BA" w:rsidP="00E238E9">
      <w:pPr>
        <w:spacing w:line="480" w:lineRule="auto"/>
        <w:rPr>
          <w:b/>
        </w:rPr>
      </w:pPr>
      <w:r>
        <w:rPr>
          <w:noProof/>
          <w:lang w:val="en-IE" w:eastAsia="en-IE"/>
        </w:rPr>
        <mc:AlternateContent>
          <mc:Choice Requires="wps">
            <w:drawing>
              <wp:anchor distT="0" distB="0" distL="114300" distR="114300" simplePos="0" relativeHeight="251774976" behindDoc="0" locked="0" layoutInCell="1" allowOverlap="1" wp14:anchorId="3AB91136" wp14:editId="1F9850E9">
                <wp:simplePos x="0" y="0"/>
                <wp:positionH relativeFrom="column">
                  <wp:posOffset>-173990</wp:posOffset>
                </wp:positionH>
                <wp:positionV relativeFrom="paragraph">
                  <wp:posOffset>305435</wp:posOffset>
                </wp:positionV>
                <wp:extent cx="915035" cy="688975"/>
                <wp:effectExtent l="0" t="0" r="0" b="0"/>
                <wp:wrapSquare wrapText="bothSides"/>
                <wp:docPr id="133" name="Text Box 5"/>
                <wp:cNvGraphicFramePr/>
                <a:graphic xmlns:a="http://schemas.openxmlformats.org/drawingml/2006/main">
                  <a:graphicData uri="http://schemas.microsoft.com/office/word/2010/wordprocessingShape">
                    <wps:wsp>
                      <wps:cNvSpPr txBox="1"/>
                      <wps:spPr>
                        <a:xfrm>
                          <a:off x="0" y="0"/>
                          <a:ext cx="915035" cy="688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741760" w14:textId="77777777" w:rsidR="00270FB2" w:rsidRDefault="00270FB2" w:rsidP="00E238E9">
                            <w:r>
                              <w:t xml:space="preserve">Number of patients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91136" id="_x0000_s1028" type="#_x0000_t202" style="position:absolute;margin-left:-13.7pt;margin-top:24.05pt;width:72.05pt;height:54.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" filled="f" stroked="f">
                <v:textbox>
                  <w:txbxContent>
                    <w:p w14:paraId="45741760" w14:textId="77777777" w:rsidR="00270FB2" w:rsidRDefault="00270FB2" w:rsidP="00E238E9">
                      <w:r>
                        <w:t xml:space="preserve">Number of patients </w:t>
                      </w:r>
                    </w:p>
                  </w:txbxContent>
                </v:textbox>
                <w10:wrap type="square"/>
              </v:shape>
            </w:pict>
          </mc:Fallback>
        </mc:AlternateContent>
      </w:r>
    </w:p>
    <w:p w14:paraId="66878C17" w14:textId="1BE4D50E" w:rsidR="00E238E9" w:rsidRDefault="00E238E9" w:rsidP="00E238E9">
      <w:pPr>
        <w:spacing w:line="480" w:lineRule="auto"/>
        <w:rPr>
          <w:b/>
        </w:rPr>
      </w:pPr>
    </w:p>
    <w:p w14:paraId="79162E7C" w14:textId="22CE1C53" w:rsidR="00E238E9" w:rsidRDefault="00E238E9" w:rsidP="00E238E9">
      <w:pPr>
        <w:spacing w:line="480" w:lineRule="auto"/>
        <w:rPr>
          <w:b/>
        </w:rPr>
      </w:pPr>
    </w:p>
    <w:p w14:paraId="63024CF9" w14:textId="0511556A" w:rsidR="00E238E9" w:rsidRDefault="00E238E9" w:rsidP="00E238E9">
      <w:pPr>
        <w:spacing w:line="480" w:lineRule="auto"/>
        <w:rPr>
          <w:b/>
        </w:rPr>
      </w:pPr>
    </w:p>
    <w:p w14:paraId="277262FF" w14:textId="77777777" w:rsidR="00FA6180" w:rsidRDefault="00FA6180" w:rsidP="00E238E9">
      <w:pPr>
        <w:spacing w:line="480" w:lineRule="auto"/>
        <w:rPr>
          <w:b/>
        </w:rPr>
      </w:pPr>
    </w:p>
    <w:p w14:paraId="2E91AF6B" w14:textId="6AAD4CB7" w:rsidR="00FA6180" w:rsidRDefault="00FA6180" w:rsidP="00E238E9">
      <w:pPr>
        <w:spacing w:line="480" w:lineRule="auto"/>
        <w:rPr>
          <w:b/>
        </w:rPr>
      </w:pPr>
    </w:p>
    <w:p w14:paraId="6A4FC518" w14:textId="77777777" w:rsidR="00E238E9" w:rsidRDefault="00E238E9" w:rsidP="00E238E9">
      <w:pPr>
        <w:spacing w:line="480" w:lineRule="auto"/>
        <w:rPr>
          <w:b/>
        </w:rPr>
      </w:pPr>
    </w:p>
    <w:p w14:paraId="1149255B" w14:textId="77777777" w:rsidR="00E238E9" w:rsidRDefault="00E238E9" w:rsidP="00E238E9">
      <w:pPr>
        <w:spacing w:line="480" w:lineRule="auto"/>
        <w:rPr>
          <w:b/>
        </w:rPr>
      </w:pPr>
      <w:r w:rsidRPr="00084F3F">
        <w:rPr>
          <w:b/>
          <w:noProof/>
          <w:lang w:val="en-IE" w:eastAsia="en-IE"/>
        </w:rPr>
        <mc:AlternateContent>
          <mc:Choice Requires="wps">
            <w:drawing>
              <wp:anchor distT="0" distB="0" distL="114300" distR="114300" simplePos="0" relativeHeight="251778048" behindDoc="0" locked="0" layoutInCell="1" allowOverlap="1" wp14:anchorId="7A697404" wp14:editId="3A94B976">
                <wp:simplePos x="0" y="0"/>
                <wp:positionH relativeFrom="column">
                  <wp:posOffset>2791460</wp:posOffset>
                </wp:positionH>
                <wp:positionV relativeFrom="paragraph">
                  <wp:posOffset>48895</wp:posOffset>
                </wp:positionV>
                <wp:extent cx="459740" cy="339725"/>
                <wp:effectExtent l="0" t="0" r="22860" b="15875"/>
                <wp:wrapThrough wrapText="bothSides">
                  <wp:wrapPolygon edited="0">
                    <wp:start x="0" y="0"/>
                    <wp:lineTo x="0" y="20994"/>
                    <wp:lineTo x="21481" y="20994"/>
                    <wp:lineTo x="21481" y="0"/>
                    <wp:lineTo x="0" y="0"/>
                  </wp:wrapPolygon>
                </wp:wrapThrough>
                <wp:docPr id="136" name="Rectangle 136"/>
                <wp:cNvGraphicFramePr/>
                <a:graphic xmlns:a="http://schemas.openxmlformats.org/drawingml/2006/main">
                  <a:graphicData uri="http://schemas.microsoft.com/office/word/2010/wordprocessingShape">
                    <wps:wsp>
                      <wps:cNvSpPr/>
                      <wps:spPr>
                        <a:xfrm>
                          <a:off x="0" y="0"/>
                          <a:ext cx="459740" cy="339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8648B" id="Rectangle 136" o:spid="_x0000_s1026" style="position:absolute;margin-left:219.8pt;margin-top:3.85pt;width:36.2pt;height:2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" fillcolor="white [3201]" strokecolor="white [3212]" strokeweight="1pt">
                <w10:wrap type="through"/>
              </v:rect>
            </w:pict>
          </mc:Fallback>
        </mc:AlternateContent>
      </w:r>
    </w:p>
    <w:p w14:paraId="3E2ABC4C" w14:textId="77777777" w:rsidR="00E238E9" w:rsidRPr="00E238E9" w:rsidRDefault="00E238E9" w:rsidP="005C2C89">
      <w:pPr>
        <w:spacing w:line="480" w:lineRule="auto"/>
        <w:rPr>
          <w:b/>
          <w:lang w:val="en-GB"/>
        </w:rPr>
      </w:pPr>
    </w:p>
    <w:p w14:paraId="088677D8" w14:textId="77777777" w:rsidR="005C2C89" w:rsidDel="00171112" w:rsidRDefault="005C2C89" w:rsidP="005C2C89">
      <w:pPr>
        <w:spacing w:line="480" w:lineRule="auto"/>
        <w:rPr>
          <w:del w:id="544" w:author="Owen Pickrell" w:date="2019-05-10T20:45:00Z"/>
          <w:b/>
        </w:rPr>
      </w:pPr>
    </w:p>
    <w:p w14:paraId="29B050D8" w14:textId="77777777" w:rsidR="005C2C89" w:rsidDel="00171112" w:rsidRDefault="005C2C89" w:rsidP="005C2C89">
      <w:pPr>
        <w:spacing w:line="480" w:lineRule="auto"/>
        <w:rPr>
          <w:del w:id="545" w:author="Owen Pickrell" w:date="2019-05-10T20:45:00Z"/>
          <w:b/>
        </w:rPr>
      </w:pPr>
    </w:p>
    <w:p w14:paraId="6C1A2ADC" w14:textId="737B0E28" w:rsidR="005C2C89" w:rsidRPr="00CD7337" w:rsidDel="00171112" w:rsidRDefault="007B1E86" w:rsidP="005C2C89">
      <w:pPr>
        <w:spacing w:line="480" w:lineRule="auto"/>
        <w:rPr>
          <w:del w:id="546" w:author="Owen Pickrell" w:date="2019-05-10T20:46:00Z"/>
          <w:b/>
          <w:lang w:val="fr-FR"/>
        </w:rPr>
      </w:pPr>
      <w:r w:rsidRPr="00CD7337">
        <w:rPr>
          <w:b/>
          <w:lang w:val="fr-FR"/>
        </w:rPr>
        <w:t>Figure 2c</w:t>
      </w:r>
    </w:p>
    <w:p w14:paraId="09C62DA2" w14:textId="285C9C33" w:rsidR="000F5290" w:rsidRPr="00CD7337" w:rsidRDefault="00D23056" w:rsidP="005C2C89">
      <w:pPr>
        <w:spacing w:line="480" w:lineRule="auto"/>
        <w:rPr>
          <w:b/>
          <w:lang w:val="fr-FR"/>
        </w:rPr>
      </w:pPr>
      <w:r>
        <w:rPr>
          <w:noProof/>
          <w:lang w:val="en-IE" w:eastAsia="en-IE"/>
        </w:rPr>
        <w:drawing>
          <wp:anchor distT="0" distB="0" distL="114300" distR="114300" simplePos="0" relativeHeight="251821056" behindDoc="0" locked="0" layoutInCell="1" allowOverlap="1" wp14:anchorId="78E53F59" wp14:editId="4C4A8FBE">
            <wp:simplePos x="0" y="0"/>
            <wp:positionH relativeFrom="column">
              <wp:posOffset>1080135</wp:posOffset>
            </wp:positionH>
            <wp:positionV relativeFrom="paragraph">
              <wp:posOffset>372110</wp:posOffset>
            </wp:positionV>
            <wp:extent cx="4581525" cy="2714625"/>
            <wp:effectExtent l="0" t="0" r="15875" b="3175"/>
            <wp:wrapTight wrapText="bothSides">
              <wp:wrapPolygon edited="0">
                <wp:start x="0" y="0"/>
                <wp:lineTo x="0" y="21423"/>
                <wp:lineTo x="21555" y="21423"/>
                <wp:lineTo x="21555"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p>
    <w:p w14:paraId="12D15654" w14:textId="71F6E92F" w:rsidR="000F5290" w:rsidRPr="00CD7337" w:rsidRDefault="000F5290" w:rsidP="005C2C89">
      <w:pPr>
        <w:spacing w:line="480" w:lineRule="auto"/>
        <w:rPr>
          <w:b/>
          <w:lang w:val="fr-FR"/>
        </w:rPr>
      </w:pPr>
    </w:p>
    <w:p w14:paraId="03E98A05" w14:textId="736704B5" w:rsidR="000F5290" w:rsidRPr="00CD7337" w:rsidRDefault="000F5290" w:rsidP="005C2C89">
      <w:pPr>
        <w:spacing w:line="480" w:lineRule="auto"/>
        <w:rPr>
          <w:b/>
          <w:lang w:val="fr-FR"/>
        </w:rPr>
      </w:pPr>
    </w:p>
    <w:p w14:paraId="4F9CEA12" w14:textId="27B93578" w:rsidR="007B1E86" w:rsidRPr="00CD7337" w:rsidRDefault="00FA6013" w:rsidP="007B1E86">
      <w:pPr>
        <w:spacing w:line="480" w:lineRule="auto"/>
        <w:rPr>
          <w:b/>
          <w:lang w:val="fr-FR"/>
        </w:rPr>
      </w:pPr>
      <w:r>
        <w:rPr>
          <w:noProof/>
          <w:lang w:val="en-IE" w:eastAsia="en-IE"/>
        </w:rPr>
        <mc:AlternateContent>
          <mc:Choice Requires="wps">
            <w:drawing>
              <wp:anchor distT="0" distB="0" distL="114300" distR="114300" simplePos="0" relativeHeight="251802624" behindDoc="0" locked="0" layoutInCell="1" allowOverlap="1" wp14:anchorId="5B072B6E" wp14:editId="0744F1A6">
                <wp:simplePos x="0" y="0"/>
                <wp:positionH relativeFrom="column">
                  <wp:posOffset>0</wp:posOffset>
                </wp:positionH>
                <wp:positionV relativeFrom="paragraph">
                  <wp:posOffset>372110</wp:posOffset>
                </wp:positionV>
                <wp:extent cx="915035" cy="688975"/>
                <wp:effectExtent l="0" t="0" r="0" b="0"/>
                <wp:wrapSquare wrapText="bothSides"/>
                <wp:docPr id="6" name="Text Box 5"/>
                <wp:cNvGraphicFramePr/>
                <a:graphic xmlns:a="http://schemas.openxmlformats.org/drawingml/2006/main">
                  <a:graphicData uri="http://schemas.microsoft.com/office/word/2010/wordprocessingShape">
                    <wps:wsp>
                      <wps:cNvSpPr txBox="1"/>
                      <wps:spPr>
                        <a:xfrm>
                          <a:off x="0" y="0"/>
                          <a:ext cx="915035" cy="688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4337B2" w14:textId="77777777" w:rsidR="00270FB2" w:rsidRDefault="00270FB2" w:rsidP="00FA6013">
                            <w:r>
                              <w:t xml:space="preserve">Number of patients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72B6E" id="_x0000_s1029" type="#_x0000_t202" style="position:absolute;margin-left:0;margin-top:29.3pt;width:72.05pt;height:54.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" filled="f" stroked="f">
                <v:textbox>
                  <w:txbxContent>
                    <w:p w14:paraId="334337B2" w14:textId="77777777" w:rsidR="00270FB2" w:rsidRDefault="00270FB2" w:rsidP="00FA6013">
                      <w:r>
                        <w:t xml:space="preserve">Number of patients </w:t>
                      </w:r>
                    </w:p>
                  </w:txbxContent>
                </v:textbox>
                <w10:wrap type="square"/>
              </v:shape>
            </w:pict>
          </mc:Fallback>
        </mc:AlternateContent>
      </w:r>
    </w:p>
    <w:p w14:paraId="51CC841D" w14:textId="7AF7117E" w:rsidR="007B1E86" w:rsidRPr="00CD7337" w:rsidRDefault="007B1E86" w:rsidP="007B1E86">
      <w:pPr>
        <w:spacing w:line="480" w:lineRule="auto"/>
        <w:rPr>
          <w:b/>
          <w:highlight w:val="yellow"/>
          <w:lang w:val="fr-FR"/>
        </w:rPr>
      </w:pPr>
    </w:p>
    <w:p w14:paraId="2DF522A1" w14:textId="40A572BF" w:rsidR="007B1E86" w:rsidRPr="00CD7337" w:rsidRDefault="007B1E86" w:rsidP="007B1E86">
      <w:pPr>
        <w:spacing w:line="480" w:lineRule="auto"/>
        <w:rPr>
          <w:b/>
          <w:highlight w:val="yellow"/>
          <w:lang w:val="fr-FR"/>
        </w:rPr>
      </w:pPr>
    </w:p>
    <w:p w14:paraId="3105581E" w14:textId="7551C472" w:rsidR="001F68CE" w:rsidRPr="004473F7" w:rsidRDefault="004473F7" w:rsidP="005C2C89">
      <w:pPr>
        <w:spacing w:line="480" w:lineRule="auto"/>
        <w:rPr>
          <w:b/>
          <w:highlight w:val="yellow"/>
          <w:lang w:val="fr-FR"/>
        </w:rPr>
      </w:pPr>
      <w:r>
        <w:rPr>
          <w:noProof/>
          <w:lang w:val="en-IE" w:eastAsia="en-IE"/>
        </w:rPr>
        <mc:AlternateContent>
          <mc:Choice Requires="wps">
            <w:drawing>
              <wp:anchor distT="0" distB="0" distL="114300" distR="114300" simplePos="0" relativeHeight="251820032" behindDoc="0" locked="0" layoutInCell="1" allowOverlap="1" wp14:anchorId="55398B4C" wp14:editId="63BC43C0">
                <wp:simplePos x="0" y="0"/>
                <wp:positionH relativeFrom="column">
                  <wp:posOffset>2451100</wp:posOffset>
                </wp:positionH>
                <wp:positionV relativeFrom="paragraph">
                  <wp:posOffset>148590</wp:posOffset>
                </wp:positionV>
                <wp:extent cx="1714500" cy="345440"/>
                <wp:effectExtent l="0" t="0" r="0" b="10160"/>
                <wp:wrapTight wrapText="bothSides">
                  <wp:wrapPolygon edited="0">
                    <wp:start x="320" y="0"/>
                    <wp:lineTo x="320" y="20647"/>
                    <wp:lineTo x="20800" y="20647"/>
                    <wp:lineTo x="20800" y="0"/>
                    <wp:lineTo x="320" y="0"/>
                  </wp:wrapPolygon>
                </wp:wrapTight>
                <wp:docPr id="16" name="Text Box 5"/>
                <wp:cNvGraphicFramePr/>
                <a:graphic xmlns:a="http://schemas.openxmlformats.org/drawingml/2006/main">
                  <a:graphicData uri="http://schemas.microsoft.com/office/word/2010/wordprocessingShape">
                    <wps:wsp>
                      <wps:cNvSpPr txBox="1"/>
                      <wps:spPr>
                        <a:xfrm>
                          <a:off x="0" y="0"/>
                          <a:ext cx="1714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E4BF27" w14:textId="621392B6" w:rsidR="00270FB2" w:rsidRDefault="00270FB2" w:rsidP="00843218">
                            <w:r>
                              <w:t>Frequency of seizure</w:t>
                            </w:r>
                            <w:ins w:id="547" w:author="Owen Pickrell" w:date="2019-05-10T20:46:00Z">
                              <w:r>
                                <w:t>s</w:t>
                              </w:r>
                            </w:ins>
                            <w: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98B4C" id="_x0000_s1030" type="#_x0000_t202" style="position:absolute;margin-left:193pt;margin-top:11.7pt;width:135pt;height:2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" filled="f" stroked="f">
                <v:textbox>
                  <w:txbxContent>
                    <w:p w14:paraId="2EE4BF27" w14:textId="621392B6" w:rsidR="00270FB2" w:rsidRDefault="00270FB2" w:rsidP="00843218">
                      <w:r>
                        <w:t>Frequency of seizure</w:t>
                      </w:r>
                      <w:ins w:id="551" w:author="Owen Pickrell" w:date="2019-05-10T20:46:00Z">
                        <w:r>
                          <w:t>s</w:t>
                        </w:r>
                      </w:ins>
                      <w:r>
                        <w:t xml:space="preserve"> </w:t>
                      </w:r>
                    </w:p>
                  </w:txbxContent>
                </v:textbox>
                <w10:wrap type="tight"/>
              </v:shape>
            </w:pict>
          </mc:Fallback>
        </mc:AlternateContent>
      </w:r>
    </w:p>
    <w:p w14:paraId="5EF821FC" w14:textId="77777777" w:rsidR="0010008A" w:rsidRDefault="0010008A" w:rsidP="005C2C89">
      <w:pPr>
        <w:spacing w:line="480" w:lineRule="auto"/>
        <w:rPr>
          <w:b/>
          <w:lang w:val="fr-FR"/>
        </w:rPr>
      </w:pPr>
    </w:p>
    <w:p w14:paraId="787F329F" w14:textId="2ABFDC4B" w:rsidR="005C2C89" w:rsidRPr="00CD7337" w:rsidRDefault="00E1611E" w:rsidP="005C2C89">
      <w:pPr>
        <w:spacing w:line="480" w:lineRule="auto"/>
        <w:rPr>
          <w:b/>
          <w:lang w:val="fr-FR"/>
        </w:rPr>
      </w:pPr>
      <w:r w:rsidRPr="00CD7337">
        <w:rPr>
          <w:b/>
          <w:lang w:val="fr-FR"/>
        </w:rPr>
        <w:t>Figure 2</w:t>
      </w:r>
      <w:r w:rsidR="00403BC3" w:rsidRPr="00CD7337">
        <w:rPr>
          <w:b/>
          <w:lang w:val="fr-FR"/>
        </w:rPr>
        <w:t>d</w:t>
      </w:r>
    </w:p>
    <w:p w14:paraId="42C5EA8F" w14:textId="777022FA" w:rsidR="00403BC3" w:rsidRPr="00CD7337" w:rsidRDefault="00403BC3" w:rsidP="005C2C89">
      <w:pPr>
        <w:spacing w:line="480" w:lineRule="auto"/>
        <w:rPr>
          <w:b/>
          <w:lang w:val="fr-FR"/>
        </w:rPr>
      </w:pPr>
    </w:p>
    <w:p w14:paraId="3DC43FE6" w14:textId="70893235" w:rsidR="005C2C89" w:rsidRPr="00CD7337" w:rsidRDefault="003210A0" w:rsidP="005C2C89">
      <w:pPr>
        <w:spacing w:line="480" w:lineRule="auto"/>
        <w:rPr>
          <w:b/>
          <w:lang w:val="fr-FR"/>
        </w:rPr>
      </w:pPr>
      <w:r>
        <w:rPr>
          <w:noProof/>
          <w:lang w:val="en-IE" w:eastAsia="en-IE"/>
        </w:rPr>
        <w:drawing>
          <wp:anchor distT="0" distB="0" distL="114300" distR="114300" simplePos="0" relativeHeight="251786240" behindDoc="0" locked="0" layoutInCell="1" allowOverlap="1" wp14:anchorId="164D0E92" wp14:editId="33B363AF">
            <wp:simplePos x="0" y="0"/>
            <wp:positionH relativeFrom="column">
              <wp:posOffset>965835</wp:posOffset>
            </wp:positionH>
            <wp:positionV relativeFrom="paragraph">
              <wp:posOffset>23495</wp:posOffset>
            </wp:positionV>
            <wp:extent cx="4572000" cy="2743200"/>
            <wp:effectExtent l="0" t="0" r="0" b="0"/>
            <wp:wrapTight wrapText="bothSides">
              <wp:wrapPolygon edited="0">
                <wp:start x="0" y="0"/>
                <wp:lineTo x="0" y="21400"/>
                <wp:lineTo x="21480" y="21400"/>
                <wp:lineTo x="21480" y="0"/>
                <wp:lineTo x="0" y="0"/>
              </wp:wrapPolygon>
            </wp:wrapTight>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2CD42D21" w14:textId="38E5052A" w:rsidR="00E1611E" w:rsidRPr="00CD7337" w:rsidRDefault="00E1611E" w:rsidP="008F6799">
      <w:pPr>
        <w:spacing w:line="480" w:lineRule="auto"/>
        <w:rPr>
          <w:b/>
          <w:lang w:val="fr-FR"/>
        </w:rPr>
      </w:pPr>
    </w:p>
    <w:p w14:paraId="62D404E8" w14:textId="4503F57F" w:rsidR="00E1611E" w:rsidRPr="00CD7337" w:rsidRDefault="003210A0" w:rsidP="008F6799">
      <w:pPr>
        <w:spacing w:line="480" w:lineRule="auto"/>
        <w:rPr>
          <w:b/>
          <w:lang w:val="fr-FR"/>
        </w:rPr>
      </w:pPr>
      <w:r>
        <w:rPr>
          <w:noProof/>
          <w:lang w:val="en-IE" w:eastAsia="en-IE"/>
        </w:rPr>
        <mc:AlternateContent>
          <mc:Choice Requires="wps">
            <w:drawing>
              <wp:anchor distT="0" distB="0" distL="114300" distR="114300" simplePos="0" relativeHeight="251814912" behindDoc="0" locked="0" layoutInCell="1" allowOverlap="1" wp14:anchorId="530763B6" wp14:editId="7137C410">
                <wp:simplePos x="0" y="0"/>
                <wp:positionH relativeFrom="column">
                  <wp:posOffset>-64135</wp:posOffset>
                </wp:positionH>
                <wp:positionV relativeFrom="paragraph">
                  <wp:posOffset>190500</wp:posOffset>
                </wp:positionV>
                <wp:extent cx="915035" cy="688975"/>
                <wp:effectExtent l="0" t="0" r="0" b="0"/>
                <wp:wrapSquare wrapText="bothSides"/>
                <wp:docPr id="14" name="Text Box 5"/>
                <wp:cNvGraphicFramePr/>
                <a:graphic xmlns:a="http://schemas.openxmlformats.org/drawingml/2006/main">
                  <a:graphicData uri="http://schemas.microsoft.com/office/word/2010/wordprocessingShape">
                    <wps:wsp>
                      <wps:cNvSpPr txBox="1"/>
                      <wps:spPr>
                        <a:xfrm>
                          <a:off x="0" y="0"/>
                          <a:ext cx="915035" cy="6889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16283" w14:textId="2FF58BD3" w:rsidR="00270FB2" w:rsidRDefault="00270FB2" w:rsidP="003210A0">
                            <w:r>
                              <w:t xml:space="preserve">Percentage of patients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763B6" id="_x0000_s1031" type="#_x0000_t202" style="position:absolute;margin-left:-5.05pt;margin-top:15pt;width:72.05pt;height:54.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" filled="f" stroked="f">
                <v:textbox>
                  <w:txbxContent>
                    <w:p w14:paraId="46416283" w14:textId="2FF58BD3" w:rsidR="00270FB2" w:rsidRDefault="00270FB2" w:rsidP="003210A0">
                      <w:r>
                        <w:t xml:space="preserve">Percentage of patients </w:t>
                      </w:r>
                    </w:p>
                  </w:txbxContent>
                </v:textbox>
                <w10:wrap type="square"/>
              </v:shape>
            </w:pict>
          </mc:Fallback>
        </mc:AlternateContent>
      </w:r>
    </w:p>
    <w:p w14:paraId="7ACD21C7" w14:textId="77777777" w:rsidR="00E1611E" w:rsidRPr="00CD7337" w:rsidRDefault="00E1611E" w:rsidP="008F6799">
      <w:pPr>
        <w:spacing w:line="480" w:lineRule="auto"/>
        <w:rPr>
          <w:b/>
          <w:lang w:val="fr-FR"/>
        </w:rPr>
      </w:pPr>
    </w:p>
    <w:p w14:paraId="5CEA3E27" w14:textId="77777777" w:rsidR="004473F7" w:rsidRDefault="004473F7" w:rsidP="008F6799">
      <w:pPr>
        <w:spacing w:line="480" w:lineRule="auto"/>
        <w:rPr>
          <w:b/>
          <w:lang w:val="fr-FR"/>
        </w:rPr>
      </w:pPr>
    </w:p>
    <w:p w14:paraId="215F3802" w14:textId="77777777" w:rsidR="004473F7" w:rsidRDefault="004473F7" w:rsidP="008F6799">
      <w:pPr>
        <w:spacing w:line="480" w:lineRule="auto"/>
        <w:rPr>
          <w:b/>
          <w:lang w:val="fr-FR"/>
        </w:rPr>
      </w:pPr>
    </w:p>
    <w:p w14:paraId="19B4CBC3" w14:textId="77777777" w:rsidR="00171112" w:rsidRDefault="00171112">
      <w:pPr>
        <w:rPr>
          <w:ins w:id="548" w:author="Owen Pickrell" w:date="2019-05-10T20:46:00Z"/>
          <w:b/>
          <w:lang w:val="fr-FR"/>
        </w:rPr>
      </w:pPr>
      <w:ins w:id="549" w:author="Owen Pickrell" w:date="2019-05-10T20:46:00Z">
        <w:r>
          <w:rPr>
            <w:b/>
            <w:lang w:val="fr-FR"/>
          </w:rPr>
          <w:br w:type="page"/>
        </w:r>
      </w:ins>
    </w:p>
    <w:p w14:paraId="1D038DB2" w14:textId="5FC4BDDE" w:rsidR="008F6799" w:rsidRPr="00CD7337" w:rsidRDefault="00C23942" w:rsidP="008F6799">
      <w:pPr>
        <w:spacing w:line="480" w:lineRule="auto"/>
        <w:rPr>
          <w:b/>
          <w:lang w:val="fr-FR"/>
        </w:rPr>
      </w:pPr>
      <w:r>
        <w:rPr>
          <w:b/>
          <w:lang w:val="fr-FR"/>
        </w:rPr>
        <w:lastRenderedPageBreak/>
        <w:t>F</w:t>
      </w:r>
      <w:r w:rsidR="008F6799" w:rsidRPr="00CD7337">
        <w:rPr>
          <w:b/>
          <w:lang w:val="fr-FR"/>
        </w:rPr>
        <w:t>igure 3.</w:t>
      </w:r>
      <w:r w:rsidR="008F6799" w:rsidRPr="00CD7337">
        <w:rPr>
          <w:lang w:val="fr-FR"/>
        </w:rPr>
        <w:t xml:space="preserve">   </w:t>
      </w:r>
      <w:r w:rsidR="008F6799" w:rsidRPr="00CD7337">
        <w:rPr>
          <w:b/>
          <w:lang w:val="fr-FR"/>
        </w:rPr>
        <w:t xml:space="preserve"> </w:t>
      </w:r>
    </w:p>
    <w:p w14:paraId="2C5F9BFD" w14:textId="102BA290" w:rsidR="008F6799" w:rsidRPr="00CD7337" w:rsidRDefault="008F6799" w:rsidP="008F6799">
      <w:pPr>
        <w:spacing w:line="480" w:lineRule="auto"/>
        <w:rPr>
          <w:b/>
          <w:lang w:val="fr-FR"/>
        </w:rPr>
      </w:pPr>
      <w:r w:rsidRPr="00084F3F">
        <w:rPr>
          <w:b/>
          <w:noProof/>
          <w:lang w:val="en-IE" w:eastAsia="en-IE"/>
        </w:rPr>
        <w:drawing>
          <wp:anchor distT="0" distB="0" distL="114300" distR="114300" simplePos="0" relativeHeight="251783168" behindDoc="0" locked="0" layoutInCell="1" allowOverlap="1" wp14:anchorId="7155F1EC" wp14:editId="57A58A48">
            <wp:simplePos x="0" y="0"/>
            <wp:positionH relativeFrom="column">
              <wp:posOffset>394335</wp:posOffset>
            </wp:positionH>
            <wp:positionV relativeFrom="paragraph">
              <wp:posOffset>160655</wp:posOffset>
            </wp:positionV>
            <wp:extent cx="5727700" cy="2332355"/>
            <wp:effectExtent l="0" t="0" r="0" b="4445"/>
            <wp:wrapTight wrapText="bothSides">
              <wp:wrapPolygon edited="0">
                <wp:start x="0" y="0"/>
                <wp:lineTo x="0" y="21406"/>
                <wp:lineTo x="21456" y="21406"/>
                <wp:lineTo x="21456" y="0"/>
                <wp:lineTo x="0" y="0"/>
              </wp:wrapPolygon>
            </wp:wrapTight>
            <wp:docPr id="167" name="Chart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6AF006D5" w14:textId="70ACA6D0" w:rsidR="008F6799" w:rsidRPr="00CD7337" w:rsidRDefault="00171112" w:rsidP="008F6799">
      <w:pPr>
        <w:spacing w:line="480" w:lineRule="auto"/>
        <w:rPr>
          <w:b/>
          <w:lang w:val="fr-FR"/>
        </w:rPr>
      </w:pPr>
      <w:r w:rsidRPr="00084F3F">
        <w:rPr>
          <w:b/>
          <w:noProof/>
          <w:lang w:val="en-IE" w:eastAsia="en-IE"/>
        </w:rPr>
        <mc:AlternateContent>
          <mc:Choice Requires="wps">
            <w:drawing>
              <wp:anchor distT="0" distB="0" distL="114300" distR="114300" simplePos="0" relativeHeight="251784192" behindDoc="0" locked="0" layoutInCell="1" allowOverlap="1" wp14:anchorId="1C045B31" wp14:editId="004B507D">
                <wp:simplePos x="0" y="0"/>
                <wp:positionH relativeFrom="column">
                  <wp:posOffset>2743200</wp:posOffset>
                </wp:positionH>
                <wp:positionV relativeFrom="paragraph">
                  <wp:posOffset>1905635</wp:posOffset>
                </wp:positionV>
                <wp:extent cx="1308735" cy="231140"/>
                <wp:effectExtent l="0" t="0" r="0" b="0"/>
                <wp:wrapSquare wrapText="bothSides"/>
                <wp:docPr id="156" name="TextBox 1"/>
                <wp:cNvGraphicFramePr/>
                <a:graphic xmlns:a="http://schemas.openxmlformats.org/drawingml/2006/main">
                  <a:graphicData uri="http://schemas.microsoft.com/office/word/2010/wordprocessingShape">
                    <wps:wsp>
                      <wps:cNvSpPr txBox="1"/>
                      <wps:spPr>
                        <a:xfrm>
                          <a:off x="0" y="0"/>
                          <a:ext cx="1308735" cy="231140"/>
                        </a:xfrm>
                        <a:prstGeom prst="rect">
                          <a:avLst/>
                        </a:prstGeom>
                        <a:noFill/>
                      </wps:spPr>
                      <wps:txbx>
                        <w:txbxContent>
                          <w:p w14:paraId="289740C1" w14:textId="77777777" w:rsidR="00270FB2" w:rsidRPr="00504CEE" w:rsidRDefault="00270FB2" w:rsidP="008F6799">
                            <w:pPr>
                              <w:pStyle w:val="NormalWeb"/>
                              <w:spacing w:before="0" w:beforeAutospacing="0" w:after="0" w:afterAutospacing="0"/>
                              <w:rPr>
                                <w:color w:val="595959" w:themeColor="text1" w:themeTint="A6"/>
                                <w:sz w:val="18"/>
                                <w:szCs w:val="18"/>
                              </w:rPr>
                            </w:pPr>
                            <w:r w:rsidRPr="00504CEE">
                              <w:rPr>
                                <w:rFonts w:asciiTheme="minorHAnsi" w:hAnsi="Calibri" w:cstheme="minorBidi"/>
                                <w:color w:val="595959" w:themeColor="text1" w:themeTint="A6"/>
                                <w:kern w:val="24"/>
                                <w:sz w:val="18"/>
                                <w:szCs w:val="18"/>
                              </w:rPr>
                              <w:t xml:space="preserve">Years post-surgery </w:t>
                            </w:r>
                          </w:p>
                        </w:txbxContent>
                      </wps:txbx>
                      <wps:bodyPr wrap="square" rtlCol="0">
                        <a:spAutoFit/>
                      </wps:bodyPr>
                    </wps:wsp>
                  </a:graphicData>
                </a:graphic>
                <wp14:sizeRelH relativeFrom="margin">
                  <wp14:pctWidth>0</wp14:pctWidth>
                </wp14:sizeRelH>
              </wp:anchor>
            </w:drawing>
          </mc:Choice>
          <mc:Fallback>
            <w:pict>
              <v:shape w14:anchorId="1C045B31" id="TextBox 1" o:spid="_x0000_s1032" type="#_x0000_t202" style="position:absolute;margin-left:3in;margin-top:150.05pt;width:103.05pt;height:18.2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" filled="f" stroked="f">
                <v:textbox style="mso-fit-shape-to-text:t">
                  <w:txbxContent>
                    <w:p w14:paraId="289740C1" w14:textId="77777777" w:rsidR="00270FB2" w:rsidRPr="00504CEE" w:rsidRDefault="00270FB2" w:rsidP="008F6799">
                      <w:pPr>
                        <w:pStyle w:val="NormalWeb"/>
                        <w:spacing w:before="0" w:beforeAutospacing="0" w:after="0" w:afterAutospacing="0"/>
                        <w:rPr>
                          <w:color w:val="595959" w:themeColor="text1" w:themeTint="A6"/>
                          <w:sz w:val="18"/>
                          <w:szCs w:val="18"/>
                        </w:rPr>
                      </w:pPr>
                      <w:r w:rsidRPr="00504CEE">
                        <w:rPr>
                          <w:rFonts w:asciiTheme="minorHAnsi" w:hAnsi="Calibri" w:cstheme="minorBidi"/>
                          <w:color w:val="595959" w:themeColor="text1" w:themeTint="A6"/>
                          <w:kern w:val="24"/>
                          <w:sz w:val="18"/>
                          <w:szCs w:val="18"/>
                        </w:rPr>
                        <w:t xml:space="preserve">Years post-surgery </w:t>
                      </w:r>
                    </w:p>
                  </w:txbxContent>
                </v:textbox>
                <w10:wrap type="square"/>
              </v:shape>
            </w:pict>
          </mc:Fallback>
        </mc:AlternateContent>
      </w:r>
      <w:r w:rsidR="008F6799">
        <w:rPr>
          <w:noProof/>
          <w:lang w:val="en-IE" w:eastAsia="en-IE"/>
        </w:rPr>
        <mc:AlternateContent>
          <mc:Choice Requires="wps">
            <w:drawing>
              <wp:anchor distT="0" distB="0" distL="114300" distR="114300" simplePos="0" relativeHeight="251782144" behindDoc="0" locked="0" layoutInCell="1" allowOverlap="1" wp14:anchorId="67932F62" wp14:editId="671A6032">
                <wp:simplePos x="0" y="0"/>
                <wp:positionH relativeFrom="column">
                  <wp:posOffset>-291465</wp:posOffset>
                </wp:positionH>
                <wp:positionV relativeFrom="paragraph">
                  <wp:posOffset>320040</wp:posOffset>
                </wp:positionV>
                <wp:extent cx="799465" cy="1489075"/>
                <wp:effectExtent l="0" t="0" r="0" b="9525"/>
                <wp:wrapSquare wrapText="bothSides"/>
                <wp:docPr id="155" name="Text Box 5"/>
                <wp:cNvGraphicFramePr/>
                <a:graphic xmlns:a="http://schemas.openxmlformats.org/drawingml/2006/main">
                  <a:graphicData uri="http://schemas.microsoft.com/office/word/2010/wordprocessingShape">
                    <wps:wsp>
                      <wps:cNvSpPr txBox="1"/>
                      <wps:spPr>
                        <a:xfrm>
                          <a:off x="0" y="0"/>
                          <a:ext cx="799465" cy="1489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AE7539" w14:textId="77777777" w:rsidR="00270FB2" w:rsidRPr="00C1701C" w:rsidRDefault="00270FB2" w:rsidP="008F6799">
                            <w:pPr>
                              <w:rPr>
                                <w:lang w:val="it-IT"/>
                              </w:rPr>
                            </w:pPr>
                            <w:r w:rsidRPr="00C1701C">
                              <w:rPr>
                                <w:lang w:val="it-IT"/>
                              </w:rPr>
                              <w:t>Anti-</w:t>
                            </w:r>
                            <w:r w:rsidRPr="00C1701C">
                              <w:rPr>
                                <w:lang w:val="it-IT"/>
                              </w:rPr>
                              <w:t>Epileptic</w:t>
                            </w:r>
                          </w:p>
                          <w:p w14:paraId="78D3BA02" w14:textId="77777777" w:rsidR="00270FB2" w:rsidRPr="00C1701C" w:rsidRDefault="00270FB2" w:rsidP="008F6799">
                            <w:pPr>
                              <w:rPr>
                                <w:lang w:val="it-IT"/>
                              </w:rPr>
                            </w:pPr>
                            <w:r w:rsidRPr="00C1701C">
                              <w:rPr>
                                <w:lang w:val="it-IT"/>
                              </w:rPr>
                              <w:t>Drug</w:t>
                            </w:r>
                          </w:p>
                          <w:p w14:paraId="6D93E8AB" w14:textId="77777777" w:rsidR="00270FB2" w:rsidRPr="00C1701C" w:rsidRDefault="00270FB2" w:rsidP="008F6799">
                            <w:pPr>
                              <w:rPr>
                                <w:lang w:val="it-IT"/>
                              </w:rPr>
                            </w:pPr>
                            <w:r w:rsidRPr="00C1701C">
                              <w:rPr>
                                <w:lang w:val="it-IT"/>
                              </w:rPr>
                              <w:t>Dose</w:t>
                            </w:r>
                          </w:p>
                          <w:p w14:paraId="5E51D165" w14:textId="77777777" w:rsidR="00270FB2" w:rsidRPr="00C1701C" w:rsidRDefault="00270FB2" w:rsidP="008F6799">
                            <w:pPr>
                              <w:rPr>
                                <w:lang w:val="it-IT"/>
                              </w:rPr>
                            </w:pPr>
                            <w:r w:rsidRPr="00C1701C">
                              <w:rPr>
                                <w:lang w:val="it-IT"/>
                              </w:rPr>
                              <w:t xml:space="preserve">Per </w:t>
                            </w:r>
                          </w:p>
                          <w:p w14:paraId="03DAF17A" w14:textId="77777777" w:rsidR="00270FB2" w:rsidRPr="00C1701C" w:rsidRDefault="00270FB2" w:rsidP="008F6799">
                            <w:pPr>
                              <w:rPr>
                                <w:lang w:val="it-IT"/>
                              </w:rPr>
                            </w:pPr>
                            <w:r w:rsidRPr="00C1701C">
                              <w:rPr>
                                <w:lang w:val="it-IT"/>
                              </w:rPr>
                              <w:t>capita</w:t>
                            </w:r>
                          </w:p>
                          <w:p w14:paraId="016E8A60" w14:textId="77777777" w:rsidR="00270FB2" w:rsidRPr="00C1701C" w:rsidRDefault="00270FB2" w:rsidP="008F6799">
                            <w:pPr>
                              <w:rPr>
                                <w:lang w:val="it-IT"/>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2F62" id="_x0000_s1033" type="#_x0000_t202" style="position:absolute;margin-left:-22.95pt;margin-top:25.2pt;width:62.95pt;height:117.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" filled="f" stroked="f">
                <v:textbox>
                  <w:txbxContent>
                    <w:p w14:paraId="0DAE7539" w14:textId="77777777" w:rsidR="00270FB2" w:rsidRPr="00C1701C" w:rsidRDefault="00270FB2" w:rsidP="008F6799">
                      <w:pPr>
                        <w:rPr>
                          <w:lang w:val="it-IT"/>
                        </w:rPr>
                      </w:pPr>
                      <w:r w:rsidRPr="00C1701C">
                        <w:rPr>
                          <w:lang w:val="it-IT"/>
                        </w:rPr>
                        <w:t>Anti-</w:t>
                      </w:r>
                      <w:proofErr w:type="spellStart"/>
                      <w:r w:rsidRPr="00C1701C">
                        <w:rPr>
                          <w:lang w:val="it-IT"/>
                        </w:rPr>
                        <w:t>Epileptic</w:t>
                      </w:r>
                      <w:proofErr w:type="spellEnd"/>
                    </w:p>
                    <w:p w14:paraId="78D3BA02" w14:textId="77777777" w:rsidR="00270FB2" w:rsidRPr="00C1701C" w:rsidRDefault="00270FB2" w:rsidP="008F6799">
                      <w:pPr>
                        <w:rPr>
                          <w:lang w:val="it-IT"/>
                        </w:rPr>
                      </w:pPr>
                      <w:proofErr w:type="spellStart"/>
                      <w:r w:rsidRPr="00C1701C">
                        <w:rPr>
                          <w:lang w:val="it-IT"/>
                        </w:rPr>
                        <w:t>Drug</w:t>
                      </w:r>
                      <w:proofErr w:type="spellEnd"/>
                    </w:p>
                    <w:p w14:paraId="6D93E8AB" w14:textId="77777777" w:rsidR="00270FB2" w:rsidRPr="00C1701C" w:rsidRDefault="00270FB2" w:rsidP="008F6799">
                      <w:pPr>
                        <w:rPr>
                          <w:lang w:val="it-IT"/>
                        </w:rPr>
                      </w:pPr>
                      <w:r w:rsidRPr="00C1701C">
                        <w:rPr>
                          <w:lang w:val="it-IT"/>
                        </w:rPr>
                        <w:t>Dose</w:t>
                      </w:r>
                    </w:p>
                    <w:p w14:paraId="5E51D165" w14:textId="77777777" w:rsidR="00270FB2" w:rsidRPr="00C1701C" w:rsidRDefault="00270FB2" w:rsidP="008F6799">
                      <w:pPr>
                        <w:rPr>
                          <w:lang w:val="it-IT"/>
                        </w:rPr>
                      </w:pPr>
                      <w:r w:rsidRPr="00C1701C">
                        <w:rPr>
                          <w:lang w:val="it-IT"/>
                        </w:rPr>
                        <w:t xml:space="preserve">Per </w:t>
                      </w:r>
                    </w:p>
                    <w:p w14:paraId="03DAF17A" w14:textId="77777777" w:rsidR="00270FB2" w:rsidRPr="00C1701C" w:rsidRDefault="00270FB2" w:rsidP="008F6799">
                      <w:pPr>
                        <w:rPr>
                          <w:lang w:val="it-IT"/>
                        </w:rPr>
                      </w:pPr>
                      <w:r w:rsidRPr="00C1701C">
                        <w:rPr>
                          <w:lang w:val="it-IT"/>
                        </w:rPr>
                        <w:t>capita</w:t>
                      </w:r>
                    </w:p>
                    <w:p w14:paraId="016E8A60" w14:textId="77777777" w:rsidR="00270FB2" w:rsidRPr="00C1701C" w:rsidRDefault="00270FB2" w:rsidP="008F6799">
                      <w:pPr>
                        <w:rPr>
                          <w:lang w:val="it-IT"/>
                        </w:rPr>
                      </w:pPr>
                    </w:p>
                  </w:txbxContent>
                </v:textbox>
                <w10:wrap type="square"/>
              </v:shape>
            </w:pict>
          </mc:Fallback>
        </mc:AlternateContent>
      </w:r>
    </w:p>
    <w:p w14:paraId="49AF4115" w14:textId="1FF40D3D" w:rsidR="008F6799" w:rsidRPr="00CD7337" w:rsidRDefault="008F6799" w:rsidP="008F6799">
      <w:pPr>
        <w:spacing w:line="480" w:lineRule="auto"/>
        <w:rPr>
          <w:b/>
          <w:lang w:val="fr-FR"/>
        </w:rPr>
      </w:pPr>
    </w:p>
    <w:p w14:paraId="6360A8FB" w14:textId="77777777" w:rsidR="008F6799" w:rsidRPr="00CD7337" w:rsidRDefault="008F6799" w:rsidP="00F94416">
      <w:pPr>
        <w:spacing w:line="480" w:lineRule="auto"/>
        <w:rPr>
          <w:b/>
          <w:lang w:val="fr-FR"/>
        </w:rPr>
      </w:pPr>
    </w:p>
    <w:p w14:paraId="0E3F83AC" w14:textId="77777777" w:rsidR="004A768B" w:rsidRDefault="00141294" w:rsidP="00F94416">
      <w:pPr>
        <w:spacing w:line="480" w:lineRule="auto"/>
        <w:rPr>
          <w:b/>
        </w:rPr>
      </w:pPr>
      <w:r>
        <w:rPr>
          <w:b/>
        </w:rPr>
        <w:t>Figure 4.</w:t>
      </w:r>
    </w:p>
    <w:p w14:paraId="35AB12D6" w14:textId="4488F0DB" w:rsidR="00141294" w:rsidRDefault="007250E7" w:rsidP="00141294">
      <w:pPr>
        <w:spacing w:line="480" w:lineRule="auto"/>
      </w:pPr>
      <w:r>
        <w:rPr>
          <w:noProof/>
          <w:lang w:val="en-IE" w:eastAsia="en-IE"/>
        </w:rPr>
        <w:drawing>
          <wp:anchor distT="0" distB="0" distL="114300" distR="114300" simplePos="0" relativeHeight="251817984" behindDoc="0" locked="0" layoutInCell="1" allowOverlap="1" wp14:anchorId="46004E55" wp14:editId="3B42644C">
            <wp:simplePos x="0" y="0"/>
            <wp:positionH relativeFrom="column">
              <wp:posOffset>504190</wp:posOffset>
            </wp:positionH>
            <wp:positionV relativeFrom="paragraph">
              <wp:posOffset>143510</wp:posOffset>
            </wp:positionV>
            <wp:extent cx="4563745" cy="2884170"/>
            <wp:effectExtent l="0" t="0" r="8255" b="11430"/>
            <wp:wrapTight wrapText="bothSides">
              <wp:wrapPolygon edited="0">
                <wp:start x="0" y="0"/>
                <wp:lineTo x="0" y="21495"/>
                <wp:lineTo x="21519" y="21495"/>
                <wp:lineTo x="21519" y="0"/>
                <wp:lineTo x="0" y="0"/>
              </wp:wrapPolygon>
            </wp:wrapTight>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7EFE5BCD" w14:textId="4A6F6BA7" w:rsidR="00141294" w:rsidRDefault="00141294" w:rsidP="00141294">
      <w:pPr>
        <w:spacing w:line="480" w:lineRule="auto"/>
      </w:pPr>
    </w:p>
    <w:p w14:paraId="7F14D349" w14:textId="434DBA5E" w:rsidR="00141294" w:rsidRDefault="00BB217A" w:rsidP="00141294">
      <w:pPr>
        <w:spacing w:line="480" w:lineRule="auto"/>
      </w:pPr>
      <w:r>
        <w:rPr>
          <w:b/>
          <w:noProof/>
          <w:lang w:val="en-IE" w:eastAsia="en-IE"/>
        </w:rPr>
        <mc:AlternateContent>
          <mc:Choice Requires="wps">
            <w:drawing>
              <wp:anchor distT="0" distB="0" distL="114300" distR="114300" simplePos="0" relativeHeight="251789312" behindDoc="0" locked="0" layoutInCell="1" allowOverlap="1" wp14:anchorId="3A27BEA8" wp14:editId="526E070C">
                <wp:simplePos x="0" y="0"/>
                <wp:positionH relativeFrom="column">
                  <wp:posOffset>-287020</wp:posOffset>
                </wp:positionH>
                <wp:positionV relativeFrom="paragraph">
                  <wp:posOffset>423545</wp:posOffset>
                </wp:positionV>
                <wp:extent cx="800100" cy="803910"/>
                <wp:effectExtent l="0" t="0" r="0" b="8890"/>
                <wp:wrapSquare wrapText="bothSides"/>
                <wp:docPr id="9" name="Text Box 9"/>
                <wp:cNvGraphicFramePr/>
                <a:graphic xmlns:a="http://schemas.openxmlformats.org/drawingml/2006/main">
                  <a:graphicData uri="http://schemas.microsoft.com/office/word/2010/wordprocessingShape">
                    <wps:wsp>
                      <wps:cNvSpPr txBox="1"/>
                      <wps:spPr>
                        <a:xfrm>
                          <a:off x="0" y="0"/>
                          <a:ext cx="800100" cy="803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06F824" w14:textId="77777777" w:rsidR="00270FB2" w:rsidRDefault="00270FB2" w:rsidP="00141294">
                            <w:r>
                              <w:t>Number of patients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7BEA8" id="Text Box 9" o:spid="_x0000_s1034" type="#_x0000_t202" style="position:absolute;margin-left:-22.6pt;margin-top:33.35pt;width:63pt;height:63.3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" filled="f" stroked="f">
                <v:textbox>
                  <w:txbxContent>
                    <w:p w14:paraId="7106F824" w14:textId="77777777" w:rsidR="00270FB2" w:rsidRDefault="00270FB2" w:rsidP="00141294">
                      <w:r>
                        <w:t>Number of patients</w:t>
                      </w:r>
                    </w:p>
                  </w:txbxContent>
                </v:textbox>
                <w10:wrap type="square"/>
              </v:shape>
            </w:pict>
          </mc:Fallback>
        </mc:AlternateContent>
      </w:r>
    </w:p>
    <w:p w14:paraId="5CFA959F" w14:textId="2220118B" w:rsidR="00141294" w:rsidRDefault="00141294" w:rsidP="00141294">
      <w:pPr>
        <w:spacing w:line="480" w:lineRule="auto"/>
      </w:pPr>
    </w:p>
    <w:p w14:paraId="144AE994" w14:textId="349DBBAB" w:rsidR="00141294" w:rsidRDefault="00141294" w:rsidP="00141294">
      <w:pPr>
        <w:spacing w:line="480" w:lineRule="auto"/>
        <w:rPr>
          <w:b/>
        </w:rPr>
      </w:pPr>
    </w:p>
    <w:p w14:paraId="18EF8D10" w14:textId="66E40FCB" w:rsidR="00141294" w:rsidRDefault="00141294" w:rsidP="00141294">
      <w:pPr>
        <w:spacing w:line="480" w:lineRule="auto"/>
        <w:rPr>
          <w:b/>
        </w:rPr>
      </w:pPr>
    </w:p>
    <w:p w14:paraId="39035E6D" w14:textId="77777777" w:rsidR="00141294" w:rsidRDefault="00141294" w:rsidP="00141294">
      <w:pPr>
        <w:spacing w:line="480" w:lineRule="auto"/>
        <w:rPr>
          <w:b/>
        </w:rPr>
      </w:pPr>
    </w:p>
    <w:p w14:paraId="04E1D946" w14:textId="77777777" w:rsidR="00990C49" w:rsidRDefault="00990C49" w:rsidP="00F94416">
      <w:pPr>
        <w:spacing w:line="480" w:lineRule="auto"/>
        <w:rPr>
          <w:b/>
        </w:rPr>
      </w:pPr>
    </w:p>
    <w:p w14:paraId="6758FC9D" w14:textId="77777777" w:rsidR="00990C49" w:rsidRDefault="00990C49" w:rsidP="00F94416">
      <w:pPr>
        <w:spacing w:line="480" w:lineRule="auto"/>
        <w:rPr>
          <w:b/>
        </w:rPr>
      </w:pPr>
    </w:p>
    <w:p w14:paraId="5BDFF6FD" w14:textId="77777777" w:rsidR="00990C49" w:rsidRDefault="00990C49" w:rsidP="00F94416">
      <w:pPr>
        <w:spacing w:line="480" w:lineRule="auto"/>
        <w:rPr>
          <w:b/>
        </w:rPr>
      </w:pPr>
    </w:p>
    <w:p w14:paraId="3A132D97" w14:textId="77777777" w:rsidR="00990C49" w:rsidRDefault="00990C49" w:rsidP="00F94416">
      <w:pPr>
        <w:spacing w:line="480" w:lineRule="auto"/>
        <w:rPr>
          <w:b/>
        </w:rPr>
      </w:pPr>
    </w:p>
    <w:p w14:paraId="0CC8BFFE" w14:textId="77777777" w:rsidR="00990C49" w:rsidRDefault="00990C49" w:rsidP="00F94416">
      <w:pPr>
        <w:spacing w:line="480" w:lineRule="auto"/>
        <w:rPr>
          <w:b/>
        </w:rPr>
      </w:pPr>
    </w:p>
    <w:p w14:paraId="3832F4CC" w14:textId="77777777" w:rsidR="00171112" w:rsidRDefault="00171112">
      <w:pPr>
        <w:rPr>
          <w:ins w:id="550" w:author="Owen Pickrell" w:date="2019-05-10T20:46:00Z"/>
          <w:b/>
        </w:rPr>
      </w:pPr>
      <w:ins w:id="551" w:author="Owen Pickrell" w:date="2019-05-10T20:46:00Z">
        <w:r>
          <w:rPr>
            <w:b/>
          </w:rPr>
          <w:br w:type="page"/>
        </w:r>
      </w:ins>
    </w:p>
    <w:p w14:paraId="1EDFD26F" w14:textId="31662F57" w:rsidR="00634EA5" w:rsidRPr="00990C49" w:rsidRDefault="00634EA5" w:rsidP="00634EA5">
      <w:pPr>
        <w:spacing w:line="480" w:lineRule="auto"/>
        <w:rPr>
          <w:b/>
        </w:rPr>
      </w:pPr>
      <w:r>
        <w:rPr>
          <w:b/>
        </w:rPr>
        <w:lastRenderedPageBreak/>
        <w:t xml:space="preserve">Figure 5. </w:t>
      </w:r>
    </w:p>
    <w:p w14:paraId="0B98AA5E" w14:textId="6070E0FC" w:rsidR="00634EA5" w:rsidRDefault="00990C49" w:rsidP="00634EA5">
      <w:pPr>
        <w:spacing w:line="480" w:lineRule="auto"/>
      </w:pPr>
      <w:r>
        <w:rPr>
          <w:noProof/>
          <w:lang w:val="en-IE" w:eastAsia="en-IE"/>
        </w:rPr>
        <w:drawing>
          <wp:anchor distT="0" distB="0" distL="114300" distR="114300" simplePos="0" relativeHeight="251791360" behindDoc="0" locked="0" layoutInCell="1" allowOverlap="1" wp14:anchorId="5E14E76D" wp14:editId="0C93D58C">
            <wp:simplePos x="0" y="0"/>
            <wp:positionH relativeFrom="column">
              <wp:posOffset>394928</wp:posOffset>
            </wp:positionH>
            <wp:positionV relativeFrom="paragraph">
              <wp:posOffset>32818</wp:posOffset>
            </wp:positionV>
            <wp:extent cx="4572000" cy="2743200"/>
            <wp:effectExtent l="0" t="0" r="0" b="0"/>
            <wp:wrapTight wrapText="bothSides">
              <wp:wrapPolygon edited="0">
                <wp:start x="0" y="0"/>
                <wp:lineTo x="0" y="21400"/>
                <wp:lineTo x="21480" y="21400"/>
                <wp:lineTo x="21480" y="0"/>
                <wp:lineTo x="0" y="0"/>
              </wp:wrapPolygon>
            </wp:wrapTight>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7ACC9AE8" w14:textId="615A2BF2" w:rsidR="00634EA5" w:rsidRDefault="00990C49" w:rsidP="00634EA5">
      <w:pPr>
        <w:spacing w:line="480" w:lineRule="auto"/>
      </w:pPr>
      <w:r>
        <w:rPr>
          <w:b/>
          <w:noProof/>
          <w:lang w:val="en-IE" w:eastAsia="en-IE"/>
        </w:rPr>
        <mc:AlternateContent>
          <mc:Choice Requires="wps">
            <w:drawing>
              <wp:anchor distT="0" distB="0" distL="114300" distR="114300" simplePos="0" relativeHeight="251792384" behindDoc="0" locked="0" layoutInCell="1" allowOverlap="1" wp14:anchorId="70FEFCD6" wp14:editId="56590D6A">
                <wp:simplePos x="0" y="0"/>
                <wp:positionH relativeFrom="column">
                  <wp:posOffset>-520065</wp:posOffset>
                </wp:positionH>
                <wp:positionV relativeFrom="paragraph">
                  <wp:posOffset>114300</wp:posOffset>
                </wp:positionV>
                <wp:extent cx="1026160" cy="452120"/>
                <wp:effectExtent l="0" t="0" r="0" b="5080"/>
                <wp:wrapSquare wrapText="bothSides"/>
                <wp:docPr id="21" name="Text Box 21"/>
                <wp:cNvGraphicFramePr/>
                <a:graphic xmlns:a="http://schemas.openxmlformats.org/drawingml/2006/main">
                  <a:graphicData uri="http://schemas.microsoft.com/office/word/2010/wordprocessingShape">
                    <wps:wsp>
                      <wps:cNvSpPr txBox="1"/>
                      <wps:spPr>
                        <a:xfrm>
                          <a:off x="0" y="0"/>
                          <a:ext cx="1026160" cy="45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B48E9A" w14:textId="77777777" w:rsidR="00270FB2" w:rsidRDefault="00270FB2" w:rsidP="00634EA5">
                            <w:r>
                              <w:t>Experiencing seizures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EFCD6" id="Text Box 21" o:spid="_x0000_s1035" type="#_x0000_t202" style="position:absolute;margin-left:-40.95pt;margin-top:9pt;width:80.8pt;height:35.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" filled="f" stroked="f">
                <v:textbox>
                  <w:txbxContent>
                    <w:p w14:paraId="13B48E9A" w14:textId="77777777" w:rsidR="00270FB2" w:rsidRDefault="00270FB2" w:rsidP="00634EA5">
                      <w:r>
                        <w:t>Experiencing seizures</w:t>
                      </w:r>
                    </w:p>
                  </w:txbxContent>
                </v:textbox>
                <w10:wrap type="square"/>
              </v:shape>
            </w:pict>
          </mc:Fallback>
        </mc:AlternateContent>
      </w:r>
    </w:p>
    <w:p w14:paraId="165FB06B" w14:textId="6D07D485" w:rsidR="00634EA5" w:rsidRDefault="00634EA5" w:rsidP="00634EA5">
      <w:pPr>
        <w:spacing w:line="480" w:lineRule="auto"/>
      </w:pPr>
    </w:p>
    <w:p w14:paraId="6FFFAF57" w14:textId="4013C861" w:rsidR="00634EA5" w:rsidRDefault="00634EA5" w:rsidP="00634EA5">
      <w:pPr>
        <w:spacing w:line="480" w:lineRule="auto"/>
      </w:pPr>
      <w:r>
        <w:t xml:space="preserve"> </w:t>
      </w:r>
    </w:p>
    <w:p w14:paraId="3EF69ED5" w14:textId="6E56FDE1" w:rsidR="00634EA5" w:rsidRDefault="00990C49" w:rsidP="00634EA5">
      <w:pPr>
        <w:spacing w:line="480" w:lineRule="auto"/>
      </w:pPr>
      <w:r>
        <w:rPr>
          <w:b/>
          <w:noProof/>
          <w:lang w:val="en-IE" w:eastAsia="en-IE"/>
        </w:rPr>
        <mc:AlternateContent>
          <mc:Choice Requires="wps">
            <w:drawing>
              <wp:anchor distT="0" distB="0" distL="114300" distR="114300" simplePos="0" relativeHeight="251793408" behindDoc="0" locked="0" layoutInCell="1" allowOverlap="1" wp14:anchorId="27E5D832" wp14:editId="186600EF">
                <wp:simplePos x="0" y="0"/>
                <wp:positionH relativeFrom="column">
                  <wp:posOffset>-520700</wp:posOffset>
                </wp:positionH>
                <wp:positionV relativeFrom="paragraph">
                  <wp:posOffset>369570</wp:posOffset>
                </wp:positionV>
                <wp:extent cx="1026160" cy="452120"/>
                <wp:effectExtent l="0" t="0" r="0" b="5080"/>
                <wp:wrapSquare wrapText="bothSides"/>
                <wp:docPr id="23" name="Text Box 23"/>
                <wp:cNvGraphicFramePr/>
                <a:graphic xmlns:a="http://schemas.openxmlformats.org/drawingml/2006/main">
                  <a:graphicData uri="http://schemas.microsoft.com/office/word/2010/wordprocessingShape">
                    <wps:wsp>
                      <wps:cNvSpPr txBox="1"/>
                      <wps:spPr>
                        <a:xfrm>
                          <a:off x="0" y="0"/>
                          <a:ext cx="1026160" cy="45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30BC84" w14:textId="77777777" w:rsidR="00270FB2" w:rsidRDefault="00270FB2" w:rsidP="00634EA5">
                            <w:r>
                              <w:t xml:space="preserve">No seizures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D832" id="Text Box 23" o:spid="_x0000_s1036" type="#_x0000_t202" style="position:absolute;margin-left:-41pt;margin-top:29.1pt;width:80.8pt;height:3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" filled="f" stroked="f">
                <v:textbox>
                  <w:txbxContent>
                    <w:p w14:paraId="0230BC84" w14:textId="77777777" w:rsidR="00270FB2" w:rsidRDefault="00270FB2" w:rsidP="00634EA5">
                      <w:r>
                        <w:t xml:space="preserve">No seizures </w:t>
                      </w:r>
                    </w:p>
                  </w:txbxContent>
                </v:textbox>
                <w10:wrap type="square"/>
              </v:shape>
            </w:pict>
          </mc:Fallback>
        </mc:AlternateContent>
      </w:r>
    </w:p>
    <w:p w14:paraId="16381F88" w14:textId="392C2A13" w:rsidR="00634EA5" w:rsidRDefault="00634EA5" w:rsidP="00634EA5">
      <w:pPr>
        <w:spacing w:line="480" w:lineRule="auto"/>
        <w:rPr>
          <w:b/>
        </w:rPr>
      </w:pPr>
    </w:p>
    <w:p w14:paraId="021E6932" w14:textId="7404089C" w:rsidR="00634EA5" w:rsidRDefault="00634EA5" w:rsidP="00634EA5">
      <w:pPr>
        <w:spacing w:line="480" w:lineRule="auto"/>
        <w:rPr>
          <w:b/>
        </w:rPr>
      </w:pPr>
    </w:p>
    <w:p w14:paraId="63B64CE6" w14:textId="59CB3C83" w:rsidR="00634EA5" w:rsidRDefault="00990C49" w:rsidP="00634EA5">
      <w:pPr>
        <w:spacing w:line="480" w:lineRule="auto"/>
        <w:rPr>
          <w:b/>
        </w:rPr>
      </w:pPr>
      <w:r>
        <w:rPr>
          <w:b/>
          <w:noProof/>
          <w:lang w:val="en-IE" w:eastAsia="en-IE"/>
        </w:rPr>
        <mc:AlternateContent>
          <mc:Choice Requires="wps">
            <w:drawing>
              <wp:anchor distT="0" distB="0" distL="114300" distR="114300" simplePos="0" relativeHeight="251794432" behindDoc="0" locked="0" layoutInCell="1" allowOverlap="1" wp14:anchorId="214780DC" wp14:editId="7D3F6A66">
                <wp:simplePos x="0" y="0"/>
                <wp:positionH relativeFrom="column">
                  <wp:posOffset>2112010</wp:posOffset>
                </wp:positionH>
                <wp:positionV relativeFrom="paragraph">
                  <wp:posOffset>203200</wp:posOffset>
                </wp:positionV>
                <wp:extent cx="1238250" cy="3454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23825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DC65E2" w14:textId="77777777" w:rsidR="00270FB2" w:rsidRDefault="00270FB2" w:rsidP="00634EA5">
                            <w:r>
                              <w:t xml:space="preserve">QOLIE-P31 score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780DC" id="Text Box 24" o:spid="_x0000_s1037" type="#_x0000_t202" style="position:absolute;margin-left:166.3pt;margin-top:16pt;width:97.5pt;height:27.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" filled="f" stroked="f">
                <v:textbox>
                  <w:txbxContent>
                    <w:p w14:paraId="40DC65E2" w14:textId="77777777" w:rsidR="00270FB2" w:rsidRDefault="00270FB2" w:rsidP="00634EA5">
                      <w:r>
                        <w:t xml:space="preserve">QOLIE-P31 score </w:t>
                      </w:r>
                    </w:p>
                  </w:txbxContent>
                </v:textbox>
                <w10:wrap type="square"/>
              </v:shape>
            </w:pict>
          </mc:Fallback>
        </mc:AlternateContent>
      </w:r>
    </w:p>
    <w:p w14:paraId="2B12CED0" w14:textId="77777777" w:rsidR="00990C49" w:rsidRDefault="00990C49" w:rsidP="00634EA5">
      <w:pPr>
        <w:spacing w:line="480" w:lineRule="auto"/>
        <w:rPr>
          <w:b/>
        </w:rPr>
      </w:pPr>
    </w:p>
    <w:p w14:paraId="0E27AB3A" w14:textId="6C200A53" w:rsidR="00B32FF6" w:rsidRDefault="00B32FF6" w:rsidP="00634EA5">
      <w:pPr>
        <w:spacing w:line="480" w:lineRule="auto"/>
        <w:rPr>
          <w:b/>
        </w:rPr>
      </w:pPr>
      <w:commentRangeStart w:id="552"/>
      <w:r>
        <w:rPr>
          <w:b/>
        </w:rPr>
        <w:t xml:space="preserve">Figure 6. </w:t>
      </w:r>
      <w:del w:id="553" w:author="Owen Pickrell" w:date="2019-05-10T20:44:00Z">
        <w:r w:rsidDel="00171112">
          <w:rPr>
            <w:b/>
          </w:rPr>
          <w:delText>Hospital admission rates for any cause before and after surgery</w:delText>
        </w:r>
        <w:commentRangeEnd w:id="552"/>
        <w:r w:rsidDel="00171112">
          <w:rPr>
            <w:rStyle w:val="CommentReference"/>
          </w:rPr>
          <w:commentReference w:id="552"/>
        </w:r>
      </w:del>
    </w:p>
    <w:p w14:paraId="63B0F410" w14:textId="2E15FF7C" w:rsidR="00634EA5" w:rsidRDefault="00171112" w:rsidP="00634EA5">
      <w:pPr>
        <w:spacing w:line="480" w:lineRule="auto"/>
        <w:rPr>
          <w:b/>
        </w:rPr>
      </w:pPr>
      <w:moveToRangeStart w:id="554" w:author="Owen Pickrell" w:date="2019-05-10T20:44:00Z" w:name="move8413500"/>
      <w:moveTo w:id="555" w:author="Owen Pickrell" w:date="2019-05-10T20:44:00Z">
        <w:r>
          <w:rPr>
            <w:noProof/>
            <w:lang w:val="en-IE" w:eastAsia="en-IE"/>
          </w:rPr>
          <w:drawing>
            <wp:inline distT="0" distB="0" distL="0" distR="0" wp14:anchorId="1CF713E9" wp14:editId="689B7B95">
              <wp:extent cx="5727700" cy="4091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plot_1month.tiff"/>
                      <pic:cNvPicPr/>
                    </pic:nvPicPr>
                    <pic:blipFill>
                      <a:blip r:embed="rId11">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moveTo>
      <w:moveToRangeEnd w:id="554"/>
    </w:p>
    <w:p w14:paraId="168FF8DC" w14:textId="77777777" w:rsidR="00634EA5" w:rsidRDefault="00634EA5" w:rsidP="00634EA5">
      <w:pPr>
        <w:spacing w:line="480" w:lineRule="auto"/>
        <w:rPr>
          <w:b/>
        </w:rPr>
      </w:pPr>
    </w:p>
    <w:p w14:paraId="2C4ACABE" w14:textId="77777777" w:rsidR="00634EA5" w:rsidRDefault="00634EA5" w:rsidP="00634EA5">
      <w:pPr>
        <w:spacing w:line="480" w:lineRule="auto"/>
        <w:rPr>
          <w:b/>
        </w:rPr>
      </w:pPr>
    </w:p>
    <w:p w14:paraId="29C531CC" w14:textId="77777777" w:rsidR="00270FB2" w:rsidRDefault="00270FB2">
      <w:pPr>
        <w:rPr>
          <w:ins w:id="556" w:author="Owen Pickrell" w:date="2019-05-10T21:13:00Z"/>
          <w:b/>
        </w:rPr>
      </w:pPr>
      <w:ins w:id="557" w:author="Owen Pickrell" w:date="2019-05-10T21:13:00Z">
        <w:r>
          <w:rPr>
            <w:b/>
          </w:rPr>
          <w:lastRenderedPageBreak/>
          <w:t>Acknowledgements</w:t>
        </w:r>
      </w:ins>
    </w:p>
    <w:p w14:paraId="287BD73E" w14:textId="77777777" w:rsidR="00270FB2" w:rsidRDefault="00270FB2">
      <w:pPr>
        <w:rPr>
          <w:ins w:id="558" w:author="Owen Pickrell" w:date="2019-05-10T21:13:00Z"/>
          <w:b/>
        </w:rPr>
      </w:pPr>
    </w:p>
    <w:p w14:paraId="6C10E20B" w14:textId="77777777" w:rsidR="00270FB2" w:rsidRDefault="00270FB2">
      <w:pPr>
        <w:rPr>
          <w:ins w:id="559" w:author="Owen Pickrell" w:date="2019-05-10T21:14:00Z"/>
          <w:b/>
        </w:rPr>
      </w:pPr>
      <w:ins w:id="560" w:author="Owen Pickrell" w:date="2019-05-10T21:14:00Z">
        <w:r>
          <w:rPr>
            <w:b/>
          </w:rPr>
          <w:t>BRAIN</w:t>
        </w:r>
      </w:ins>
    </w:p>
    <w:p w14:paraId="4C50A50D" w14:textId="61A76A22" w:rsidR="00270FB2" w:rsidRDefault="00DE7364">
      <w:pPr>
        <w:rPr>
          <w:ins w:id="561" w:author="Owen Pickrell" w:date="2019-05-10T21:13:00Z"/>
          <w:b/>
        </w:rPr>
      </w:pPr>
      <w:ins w:id="562" w:author="Owen Pickrell" w:date="2019-05-10T21:22:00Z">
        <w:r w:rsidRPr="00DE7364">
          <w:rPr>
            <w:b/>
          </w:rPr>
          <w:t xml:space="preserve">This study makes use of </w:t>
        </w:r>
        <w:proofErr w:type="spellStart"/>
        <w:r w:rsidRPr="00DE7364">
          <w:rPr>
            <w:b/>
          </w:rPr>
          <w:t>anonymised</w:t>
        </w:r>
        <w:proofErr w:type="spellEnd"/>
        <w:r w:rsidRPr="00DE7364">
          <w:rPr>
            <w:b/>
          </w:rPr>
          <w:t xml:space="preserve"> data held in the Secure </w:t>
        </w:r>
        <w:proofErr w:type="spellStart"/>
        <w:r w:rsidRPr="00DE7364">
          <w:rPr>
            <w:b/>
          </w:rPr>
          <w:t>Anonymised</w:t>
        </w:r>
        <w:proofErr w:type="spellEnd"/>
        <w:r w:rsidRPr="00DE7364">
          <w:rPr>
            <w:b/>
          </w:rPr>
          <w:t xml:space="preserve"> Information Linkage (SAIL) system</w:t>
        </w:r>
        <w:r>
          <w:rPr>
            <w:b/>
          </w:rPr>
          <w:t xml:space="preserve">. </w:t>
        </w:r>
        <w:r w:rsidRPr="00DE7364">
          <w:rPr>
            <w:b/>
          </w:rPr>
          <w:t xml:space="preserve">We would like to acknowledge all the data providers who make </w:t>
        </w:r>
        <w:proofErr w:type="spellStart"/>
        <w:r w:rsidRPr="00DE7364">
          <w:rPr>
            <w:b/>
          </w:rPr>
          <w:t>anonymised</w:t>
        </w:r>
        <w:proofErr w:type="spellEnd"/>
        <w:r w:rsidRPr="00DE7364">
          <w:rPr>
            <w:b/>
          </w:rPr>
          <w:t xml:space="preserve"> data available for research</w:t>
        </w:r>
      </w:ins>
      <w:ins w:id="563" w:author="Owen Pickrell" w:date="2019-05-10T21:13:00Z">
        <w:r w:rsidR="00270FB2">
          <w:rPr>
            <w:b/>
          </w:rPr>
          <w:br w:type="page"/>
        </w:r>
      </w:ins>
    </w:p>
    <w:p w14:paraId="478B0F28" w14:textId="77777777" w:rsidR="00634EA5" w:rsidDel="00E74589" w:rsidRDefault="00634EA5" w:rsidP="00634EA5">
      <w:pPr>
        <w:spacing w:line="480" w:lineRule="auto"/>
        <w:rPr>
          <w:del w:id="564" w:author="Owen Pickrell" w:date="2019-05-10T20:54:00Z"/>
          <w:b/>
        </w:rPr>
      </w:pPr>
    </w:p>
    <w:p w14:paraId="4CD8CF3F" w14:textId="77777777" w:rsidR="00634EA5" w:rsidDel="00171112" w:rsidRDefault="00634EA5" w:rsidP="00634EA5">
      <w:pPr>
        <w:spacing w:line="480" w:lineRule="auto"/>
        <w:rPr>
          <w:del w:id="565" w:author="Owen Pickrell" w:date="2019-05-10T20:45:00Z"/>
          <w:b/>
        </w:rPr>
      </w:pPr>
    </w:p>
    <w:p w14:paraId="34937077" w14:textId="77777777" w:rsidR="00634EA5" w:rsidDel="00171112" w:rsidRDefault="00634EA5" w:rsidP="00634EA5">
      <w:pPr>
        <w:spacing w:line="480" w:lineRule="auto"/>
        <w:rPr>
          <w:del w:id="566" w:author="Owen Pickrell" w:date="2019-05-10T20:45:00Z"/>
          <w:b/>
        </w:rPr>
      </w:pPr>
    </w:p>
    <w:p w14:paraId="174E5123" w14:textId="77777777" w:rsidR="00634EA5" w:rsidDel="00171112" w:rsidRDefault="00634EA5" w:rsidP="00F94416">
      <w:pPr>
        <w:spacing w:line="480" w:lineRule="auto"/>
        <w:rPr>
          <w:del w:id="567" w:author="Owen Pickrell" w:date="2019-05-10T20:45:00Z"/>
          <w:b/>
        </w:rPr>
      </w:pPr>
    </w:p>
    <w:p w14:paraId="328B5F44" w14:textId="77777777" w:rsidR="00C1701C" w:rsidDel="00171112" w:rsidRDefault="00C1701C" w:rsidP="00F94416">
      <w:pPr>
        <w:spacing w:line="480" w:lineRule="auto"/>
        <w:rPr>
          <w:del w:id="568" w:author="Owen Pickrell" w:date="2019-05-10T20:45:00Z"/>
          <w:b/>
        </w:rPr>
      </w:pPr>
    </w:p>
    <w:p w14:paraId="27D28C58" w14:textId="77777777" w:rsidR="00C1701C" w:rsidDel="00171112" w:rsidRDefault="00C1701C" w:rsidP="00F94416">
      <w:pPr>
        <w:spacing w:line="480" w:lineRule="auto"/>
        <w:rPr>
          <w:del w:id="569" w:author="Owen Pickrell" w:date="2019-05-10T20:45:00Z"/>
          <w:b/>
        </w:rPr>
      </w:pPr>
    </w:p>
    <w:p w14:paraId="535EE13C" w14:textId="77777777" w:rsidR="00C1701C" w:rsidRPr="00C1701C" w:rsidDel="00171112" w:rsidRDefault="00C1701C" w:rsidP="00F94416">
      <w:pPr>
        <w:spacing w:line="480" w:lineRule="auto"/>
        <w:rPr>
          <w:del w:id="570" w:author="Owen Pickrell" w:date="2019-05-10T20:45:00Z"/>
          <w:b/>
          <w:bCs/>
        </w:rPr>
      </w:pPr>
    </w:p>
    <w:p w14:paraId="79F3AFC2" w14:textId="77777777" w:rsidR="00AC5581" w:rsidRPr="00AC5581" w:rsidDel="00171112" w:rsidRDefault="00AC5581" w:rsidP="00F94416">
      <w:pPr>
        <w:spacing w:line="480" w:lineRule="auto"/>
        <w:rPr>
          <w:del w:id="571" w:author="Owen Pickrell" w:date="2019-05-10T20:45:00Z"/>
        </w:rPr>
      </w:pPr>
    </w:p>
    <w:p w14:paraId="14AA9413" w14:textId="77777777" w:rsidR="00AC5581" w:rsidDel="00171112" w:rsidRDefault="00AC5581" w:rsidP="00F94416">
      <w:pPr>
        <w:spacing w:line="480" w:lineRule="auto"/>
        <w:rPr>
          <w:del w:id="572" w:author="Owen Pickrell" w:date="2019-05-10T20:45:00Z"/>
        </w:rPr>
      </w:pPr>
    </w:p>
    <w:p w14:paraId="45107A8B" w14:textId="77777777" w:rsidR="00F9145C" w:rsidDel="00171112" w:rsidRDefault="00F9145C" w:rsidP="003A2B62">
      <w:pPr>
        <w:spacing w:line="480" w:lineRule="auto"/>
        <w:rPr>
          <w:del w:id="573" w:author="Owen Pickrell" w:date="2019-05-10T20:45:00Z"/>
          <w:rFonts w:eastAsia="Calibri"/>
          <w:b/>
          <w:lang w:val="en-GB"/>
        </w:rPr>
      </w:pPr>
    </w:p>
    <w:p w14:paraId="34A4E4DB" w14:textId="5303229C" w:rsidR="003A2B62" w:rsidDel="00E74589" w:rsidRDefault="003A2B62" w:rsidP="003A2B62">
      <w:pPr>
        <w:spacing w:line="480" w:lineRule="auto"/>
        <w:rPr>
          <w:del w:id="574" w:author="Owen Pickrell" w:date="2019-05-10T20:54:00Z"/>
          <w:rFonts w:eastAsia="Calibri"/>
          <w:b/>
          <w:lang w:val="en-GB"/>
        </w:rPr>
      </w:pPr>
      <w:r w:rsidRPr="00634EA5">
        <w:rPr>
          <w:rFonts w:eastAsia="Calibri"/>
          <w:b/>
          <w:lang w:val="en-GB"/>
        </w:rPr>
        <w:t xml:space="preserve">Appendix 1: Engel classification score. </w:t>
      </w:r>
    </w:p>
    <w:p w14:paraId="34EC6E2A" w14:textId="77777777" w:rsidR="003A2B62" w:rsidRDefault="003A2B62" w:rsidP="003A2B62">
      <w:pPr>
        <w:spacing w:line="480" w:lineRule="auto"/>
        <w:rPr>
          <w:rFonts w:eastAsia="Calibri"/>
          <w:b/>
          <w:lang w:val="en-GB"/>
        </w:rPr>
      </w:pPr>
    </w:p>
    <w:tbl>
      <w:tblPr>
        <w:tblW w:w="8640"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8483"/>
        <w:gridCol w:w="157"/>
      </w:tblGrid>
      <w:tr w:rsidR="003A2B62" w:rsidRPr="00EC6B24" w14:paraId="7569BF1B" w14:textId="77777777" w:rsidTr="003A2B62">
        <w:trPr>
          <w:gridAfter w:val="1"/>
        </w:trPr>
        <w:tc>
          <w:tcPr>
            <w:tcW w:w="0" w:type="auto"/>
            <w:tcBorders>
              <w:bottom w:val="nil"/>
              <w:right w:val="nil"/>
            </w:tcBorders>
            <w:tcMar>
              <w:top w:w="75" w:type="dxa"/>
              <w:left w:w="75" w:type="dxa"/>
              <w:bottom w:w="75" w:type="dxa"/>
              <w:right w:w="75" w:type="dxa"/>
            </w:tcMar>
            <w:vAlign w:val="center"/>
            <w:hideMark/>
          </w:tcPr>
          <w:p w14:paraId="6D4B1B78"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Class I. Free from disabling seizures</w:t>
            </w:r>
          </w:p>
        </w:tc>
      </w:tr>
      <w:tr w:rsidR="003A2B62" w:rsidRPr="00EC6B24" w14:paraId="6999FBC9" w14:textId="77777777" w:rsidTr="003A2B62">
        <w:tc>
          <w:tcPr>
            <w:tcW w:w="0" w:type="auto"/>
            <w:tcBorders>
              <w:bottom w:val="nil"/>
              <w:right w:val="nil"/>
            </w:tcBorders>
            <w:tcMar>
              <w:top w:w="75" w:type="dxa"/>
              <w:left w:w="75" w:type="dxa"/>
              <w:bottom w:w="75" w:type="dxa"/>
              <w:right w:w="75" w:type="dxa"/>
            </w:tcMar>
            <w:vAlign w:val="center"/>
            <w:hideMark/>
          </w:tcPr>
          <w:p w14:paraId="74D55A07"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A. Completely seizure free since surgery</w:t>
            </w:r>
          </w:p>
        </w:tc>
        <w:tc>
          <w:tcPr>
            <w:tcW w:w="0" w:type="auto"/>
            <w:tcBorders>
              <w:bottom w:val="nil"/>
              <w:right w:val="nil"/>
            </w:tcBorders>
            <w:tcMar>
              <w:top w:w="75" w:type="dxa"/>
              <w:left w:w="75" w:type="dxa"/>
              <w:bottom w:w="75" w:type="dxa"/>
              <w:right w:w="75" w:type="dxa"/>
            </w:tcMar>
            <w:vAlign w:val="center"/>
            <w:hideMark/>
          </w:tcPr>
          <w:p w14:paraId="37EBBC0C" w14:textId="77777777" w:rsidR="003A2B62" w:rsidRPr="00E40DAA" w:rsidRDefault="003A2B62" w:rsidP="003A2B62">
            <w:pPr>
              <w:rPr>
                <w:rFonts w:eastAsia="Times New Roman" w:cs="Arial"/>
                <w:color w:val="000000" w:themeColor="text1"/>
              </w:rPr>
            </w:pPr>
          </w:p>
        </w:tc>
      </w:tr>
      <w:tr w:rsidR="003A2B62" w:rsidRPr="00EC6B24" w14:paraId="5597E88D" w14:textId="77777777" w:rsidTr="003A2B62">
        <w:tc>
          <w:tcPr>
            <w:tcW w:w="0" w:type="auto"/>
            <w:tcBorders>
              <w:bottom w:val="nil"/>
              <w:right w:val="nil"/>
            </w:tcBorders>
            <w:tcMar>
              <w:top w:w="75" w:type="dxa"/>
              <w:left w:w="75" w:type="dxa"/>
              <w:bottom w:w="75" w:type="dxa"/>
              <w:right w:w="75" w:type="dxa"/>
            </w:tcMar>
            <w:vAlign w:val="center"/>
            <w:hideMark/>
          </w:tcPr>
          <w:p w14:paraId="535D4FA5" w14:textId="18A432D8" w:rsidR="003A2B62" w:rsidRPr="00E40DAA" w:rsidRDefault="003A2B62" w:rsidP="003A2B62">
            <w:pPr>
              <w:rPr>
                <w:rFonts w:eastAsia="Times New Roman" w:cs="Arial"/>
                <w:color w:val="000000" w:themeColor="text1"/>
              </w:rPr>
            </w:pPr>
            <w:r w:rsidRPr="00E40DAA">
              <w:rPr>
                <w:rFonts w:eastAsia="Times New Roman" w:cs="Arial"/>
                <w:color w:val="000000" w:themeColor="text1"/>
              </w:rPr>
              <w:t>B. Non</w:t>
            </w:r>
            <w:r w:rsidR="004736BC">
              <w:rPr>
                <w:rFonts w:eastAsia="Times New Roman" w:cs="Arial"/>
                <w:color w:val="000000" w:themeColor="text1"/>
              </w:rPr>
              <w:t xml:space="preserve"> </w:t>
            </w:r>
            <w:r w:rsidRPr="00E40DAA">
              <w:rPr>
                <w:rFonts w:eastAsia="Times New Roman" w:cs="Arial"/>
                <w:color w:val="000000" w:themeColor="text1"/>
              </w:rPr>
              <w:t>disabling simple partial seizures only since surgery</w:t>
            </w:r>
          </w:p>
        </w:tc>
        <w:tc>
          <w:tcPr>
            <w:tcW w:w="0" w:type="auto"/>
            <w:tcBorders>
              <w:bottom w:val="nil"/>
              <w:right w:val="nil"/>
            </w:tcBorders>
            <w:tcMar>
              <w:top w:w="75" w:type="dxa"/>
              <w:left w:w="75" w:type="dxa"/>
              <w:bottom w:w="75" w:type="dxa"/>
              <w:right w:w="75" w:type="dxa"/>
            </w:tcMar>
            <w:vAlign w:val="center"/>
            <w:hideMark/>
          </w:tcPr>
          <w:p w14:paraId="3DC54FEC" w14:textId="77777777" w:rsidR="003A2B62" w:rsidRPr="00E40DAA" w:rsidRDefault="003A2B62" w:rsidP="003A2B62">
            <w:pPr>
              <w:rPr>
                <w:rFonts w:eastAsia="Times New Roman" w:cs="Arial"/>
                <w:color w:val="000000" w:themeColor="text1"/>
              </w:rPr>
            </w:pPr>
          </w:p>
        </w:tc>
      </w:tr>
      <w:tr w:rsidR="003A2B62" w:rsidRPr="00EC6B24" w14:paraId="13843300" w14:textId="77777777" w:rsidTr="003A2B62">
        <w:tc>
          <w:tcPr>
            <w:tcW w:w="0" w:type="auto"/>
            <w:tcBorders>
              <w:bottom w:val="nil"/>
              <w:right w:val="nil"/>
            </w:tcBorders>
            <w:tcMar>
              <w:top w:w="75" w:type="dxa"/>
              <w:left w:w="75" w:type="dxa"/>
              <w:bottom w:w="75" w:type="dxa"/>
              <w:right w:w="75" w:type="dxa"/>
            </w:tcMar>
            <w:vAlign w:val="center"/>
            <w:hideMark/>
          </w:tcPr>
          <w:p w14:paraId="3FC13E91"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 Some disabling seizures after surgery, but free from disabling seizures for ≥2 years</w:t>
            </w:r>
          </w:p>
        </w:tc>
        <w:tc>
          <w:tcPr>
            <w:tcW w:w="0" w:type="auto"/>
            <w:tcBorders>
              <w:bottom w:val="nil"/>
              <w:right w:val="nil"/>
            </w:tcBorders>
            <w:tcMar>
              <w:top w:w="75" w:type="dxa"/>
              <w:left w:w="75" w:type="dxa"/>
              <w:bottom w:w="75" w:type="dxa"/>
              <w:right w:w="75" w:type="dxa"/>
            </w:tcMar>
            <w:vAlign w:val="center"/>
            <w:hideMark/>
          </w:tcPr>
          <w:p w14:paraId="738A163E" w14:textId="77777777" w:rsidR="003A2B62" w:rsidRPr="00E40DAA" w:rsidRDefault="003A2B62" w:rsidP="003A2B62">
            <w:pPr>
              <w:rPr>
                <w:rFonts w:eastAsia="Times New Roman" w:cs="Arial"/>
                <w:color w:val="000000" w:themeColor="text1"/>
              </w:rPr>
            </w:pPr>
          </w:p>
        </w:tc>
      </w:tr>
      <w:tr w:rsidR="003A2B62" w:rsidRPr="00EC6B24" w14:paraId="6BB58652" w14:textId="77777777" w:rsidTr="003A2B62">
        <w:tc>
          <w:tcPr>
            <w:tcW w:w="0" w:type="auto"/>
            <w:tcBorders>
              <w:bottom w:val="nil"/>
              <w:right w:val="nil"/>
            </w:tcBorders>
            <w:tcMar>
              <w:top w:w="75" w:type="dxa"/>
              <w:left w:w="75" w:type="dxa"/>
              <w:bottom w:w="75" w:type="dxa"/>
              <w:right w:w="75" w:type="dxa"/>
            </w:tcMar>
            <w:vAlign w:val="center"/>
            <w:hideMark/>
          </w:tcPr>
          <w:p w14:paraId="51A53ED2"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D. Generalized convulsions w/AED discontinuation only</w:t>
            </w:r>
          </w:p>
        </w:tc>
        <w:tc>
          <w:tcPr>
            <w:tcW w:w="0" w:type="auto"/>
            <w:vAlign w:val="center"/>
            <w:hideMark/>
          </w:tcPr>
          <w:p w14:paraId="4B67E47E" w14:textId="77777777" w:rsidR="003A2B62" w:rsidRPr="00E40DAA" w:rsidRDefault="003A2B62" w:rsidP="003A2B62">
            <w:pPr>
              <w:rPr>
                <w:rFonts w:eastAsia="Times New Roman"/>
                <w:color w:val="000000" w:themeColor="text1"/>
              </w:rPr>
            </w:pPr>
          </w:p>
        </w:tc>
      </w:tr>
    </w:tbl>
    <w:p w14:paraId="2DEEDBBF" w14:textId="77777777" w:rsidR="003A2B62" w:rsidRPr="00E40DAA" w:rsidRDefault="003A2B62" w:rsidP="003A2B62">
      <w:pPr>
        <w:spacing w:line="480" w:lineRule="auto"/>
        <w:rPr>
          <w:rFonts w:eastAsia="Calibri"/>
          <w:color w:val="000000" w:themeColor="text1"/>
          <w:lang w:val="en-GB"/>
        </w:rPr>
      </w:pPr>
    </w:p>
    <w:tbl>
      <w:tblPr>
        <w:tblW w:w="8723"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8723"/>
      </w:tblGrid>
      <w:tr w:rsidR="003A2B62" w:rsidRPr="00EC6B24" w14:paraId="6A619843" w14:textId="77777777" w:rsidTr="003A2B62">
        <w:trPr>
          <w:trHeight w:val="228"/>
        </w:trPr>
        <w:tc>
          <w:tcPr>
            <w:tcW w:w="0" w:type="auto"/>
            <w:tcBorders>
              <w:bottom w:val="nil"/>
              <w:right w:val="nil"/>
            </w:tcBorders>
            <w:tcMar>
              <w:top w:w="75" w:type="dxa"/>
              <w:left w:w="75" w:type="dxa"/>
              <w:bottom w:w="75" w:type="dxa"/>
              <w:right w:w="75" w:type="dxa"/>
            </w:tcMar>
            <w:vAlign w:val="center"/>
            <w:hideMark/>
          </w:tcPr>
          <w:p w14:paraId="3F70EDDA"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Class II. Rare disabling seizures (almost seizure free)</w:t>
            </w:r>
          </w:p>
        </w:tc>
      </w:tr>
      <w:tr w:rsidR="003A2B62" w:rsidRPr="00EC6B24" w14:paraId="58AF6D5C" w14:textId="77777777" w:rsidTr="003A2B62">
        <w:trPr>
          <w:trHeight w:val="246"/>
        </w:trPr>
        <w:tc>
          <w:tcPr>
            <w:tcW w:w="0" w:type="auto"/>
            <w:tcBorders>
              <w:bottom w:val="nil"/>
              <w:right w:val="nil"/>
            </w:tcBorders>
            <w:tcMar>
              <w:top w:w="75" w:type="dxa"/>
              <w:left w:w="75" w:type="dxa"/>
              <w:bottom w:w="75" w:type="dxa"/>
              <w:right w:w="75" w:type="dxa"/>
            </w:tcMar>
            <w:vAlign w:val="center"/>
            <w:hideMark/>
          </w:tcPr>
          <w:p w14:paraId="3D1B3AE6"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A. Initially free from disabling seizures, but still has rare seizures</w:t>
            </w:r>
          </w:p>
        </w:tc>
      </w:tr>
      <w:tr w:rsidR="003A2B62" w:rsidRPr="00EC6B24" w14:paraId="5FDB2BA2" w14:textId="77777777" w:rsidTr="003A2B62">
        <w:trPr>
          <w:trHeight w:val="246"/>
        </w:trPr>
        <w:tc>
          <w:tcPr>
            <w:tcW w:w="0" w:type="auto"/>
            <w:tcBorders>
              <w:bottom w:val="nil"/>
              <w:right w:val="nil"/>
            </w:tcBorders>
            <w:tcMar>
              <w:top w:w="75" w:type="dxa"/>
              <w:left w:w="75" w:type="dxa"/>
              <w:bottom w:w="75" w:type="dxa"/>
              <w:right w:w="75" w:type="dxa"/>
            </w:tcMar>
            <w:vAlign w:val="center"/>
            <w:hideMark/>
          </w:tcPr>
          <w:p w14:paraId="5D033A29"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B. Rare disabling seizures since surgery</w:t>
            </w:r>
          </w:p>
        </w:tc>
      </w:tr>
      <w:tr w:rsidR="003A2B62" w:rsidRPr="00EC6B24" w14:paraId="2131FB3C" w14:textId="77777777" w:rsidTr="003A2B62">
        <w:trPr>
          <w:trHeight w:val="474"/>
        </w:trPr>
        <w:tc>
          <w:tcPr>
            <w:tcW w:w="0" w:type="auto"/>
            <w:tcBorders>
              <w:bottom w:val="nil"/>
              <w:right w:val="nil"/>
            </w:tcBorders>
            <w:tcMar>
              <w:top w:w="75" w:type="dxa"/>
              <w:left w:w="75" w:type="dxa"/>
              <w:bottom w:w="75" w:type="dxa"/>
              <w:right w:w="75" w:type="dxa"/>
            </w:tcMar>
            <w:vAlign w:val="center"/>
            <w:hideMark/>
          </w:tcPr>
          <w:p w14:paraId="7625BF8A"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 Occasional disabling seizures since surgery, but rare seizures for the last 2 years</w:t>
            </w:r>
          </w:p>
        </w:tc>
      </w:tr>
      <w:tr w:rsidR="003A2B62" w:rsidRPr="00EC6B24" w14:paraId="66F6A1A6" w14:textId="77777777" w:rsidTr="003A2B62">
        <w:trPr>
          <w:trHeight w:val="228"/>
        </w:trPr>
        <w:tc>
          <w:tcPr>
            <w:tcW w:w="0" w:type="auto"/>
            <w:tcBorders>
              <w:right w:val="nil"/>
            </w:tcBorders>
            <w:tcMar>
              <w:top w:w="75" w:type="dxa"/>
              <w:left w:w="75" w:type="dxa"/>
              <w:bottom w:w="75" w:type="dxa"/>
              <w:right w:w="75" w:type="dxa"/>
            </w:tcMar>
            <w:vAlign w:val="center"/>
            <w:hideMark/>
          </w:tcPr>
          <w:p w14:paraId="157FE811"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D. Nocturnal seizures only</w:t>
            </w:r>
          </w:p>
        </w:tc>
      </w:tr>
      <w:tr w:rsidR="003A2B62" w:rsidRPr="00EC6B24" w14:paraId="2195E20F" w14:textId="77777777" w:rsidTr="003A2B62">
        <w:trPr>
          <w:trHeight w:val="228"/>
        </w:trPr>
        <w:tc>
          <w:tcPr>
            <w:tcW w:w="0" w:type="auto"/>
            <w:tcBorders>
              <w:bottom w:val="nil"/>
              <w:right w:val="nil"/>
            </w:tcBorders>
            <w:tcMar>
              <w:top w:w="75" w:type="dxa"/>
              <w:left w:w="75" w:type="dxa"/>
              <w:bottom w:w="75" w:type="dxa"/>
              <w:right w:w="75" w:type="dxa"/>
            </w:tcMar>
            <w:vAlign w:val="center"/>
          </w:tcPr>
          <w:p w14:paraId="1EA45677" w14:textId="77777777" w:rsidR="003A2B62" w:rsidRPr="00E40DAA" w:rsidRDefault="003A2B62" w:rsidP="003A2B62">
            <w:pPr>
              <w:rPr>
                <w:rFonts w:eastAsia="Times New Roman" w:cs="Arial"/>
                <w:color w:val="000000" w:themeColor="text1"/>
              </w:rPr>
            </w:pPr>
          </w:p>
        </w:tc>
      </w:tr>
    </w:tbl>
    <w:p w14:paraId="0E0E103A" w14:textId="77777777" w:rsidR="003A2B62" w:rsidRPr="00E40DAA" w:rsidRDefault="003A2B62" w:rsidP="003A2B62">
      <w:pPr>
        <w:spacing w:line="480" w:lineRule="auto"/>
        <w:rPr>
          <w:rFonts w:eastAsia="Calibri"/>
          <w:color w:val="000000" w:themeColor="text1"/>
          <w:lang w:val="en-GB"/>
        </w:rPr>
      </w:pPr>
    </w:p>
    <w:tbl>
      <w:tblPr>
        <w:tblW w:w="8702"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8702"/>
      </w:tblGrid>
      <w:tr w:rsidR="003A2B62" w:rsidRPr="00EC6B24" w14:paraId="7854DF24" w14:textId="77777777" w:rsidTr="003A2B62">
        <w:trPr>
          <w:trHeight w:val="183"/>
        </w:trPr>
        <w:tc>
          <w:tcPr>
            <w:tcW w:w="0" w:type="auto"/>
            <w:tcBorders>
              <w:bottom w:val="nil"/>
              <w:right w:val="nil"/>
            </w:tcBorders>
            <w:tcMar>
              <w:top w:w="75" w:type="dxa"/>
              <w:left w:w="75" w:type="dxa"/>
              <w:bottom w:w="75" w:type="dxa"/>
              <w:right w:w="75" w:type="dxa"/>
            </w:tcMar>
            <w:vAlign w:val="center"/>
            <w:hideMark/>
          </w:tcPr>
          <w:p w14:paraId="4C912C14"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Class III. Worthwhile improvement</w:t>
            </w:r>
          </w:p>
        </w:tc>
      </w:tr>
      <w:tr w:rsidR="003A2B62" w:rsidRPr="00EC6B24" w14:paraId="30C53B6C" w14:textId="77777777" w:rsidTr="003A2B62">
        <w:trPr>
          <w:trHeight w:val="198"/>
        </w:trPr>
        <w:tc>
          <w:tcPr>
            <w:tcW w:w="0" w:type="auto"/>
            <w:tcBorders>
              <w:bottom w:val="nil"/>
              <w:right w:val="nil"/>
            </w:tcBorders>
            <w:tcMar>
              <w:top w:w="75" w:type="dxa"/>
              <w:left w:w="75" w:type="dxa"/>
              <w:bottom w:w="75" w:type="dxa"/>
              <w:right w:w="75" w:type="dxa"/>
            </w:tcMar>
            <w:vAlign w:val="center"/>
            <w:hideMark/>
          </w:tcPr>
          <w:p w14:paraId="6B016D26"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A. Worthwhile seizure reduction</w:t>
            </w:r>
          </w:p>
        </w:tc>
      </w:tr>
      <w:tr w:rsidR="003A2B62" w:rsidRPr="00EC6B24" w14:paraId="3067C20F" w14:textId="77777777" w:rsidTr="003A2B62">
        <w:trPr>
          <w:trHeight w:val="381"/>
        </w:trPr>
        <w:tc>
          <w:tcPr>
            <w:tcW w:w="0" w:type="auto"/>
            <w:tcBorders>
              <w:bottom w:val="nil"/>
              <w:right w:val="nil"/>
            </w:tcBorders>
            <w:tcMar>
              <w:top w:w="75" w:type="dxa"/>
              <w:left w:w="75" w:type="dxa"/>
              <w:bottom w:w="75" w:type="dxa"/>
              <w:right w:w="75" w:type="dxa"/>
            </w:tcMar>
            <w:vAlign w:val="center"/>
            <w:hideMark/>
          </w:tcPr>
          <w:p w14:paraId="19857860"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B. Prolonged seizure-free intervals amounting to &gt;50% of follow-up period, but not &lt;2 years</w:t>
            </w:r>
          </w:p>
        </w:tc>
      </w:tr>
    </w:tbl>
    <w:p w14:paraId="178C825B" w14:textId="77777777" w:rsidR="003A2B62" w:rsidRPr="00E40DAA" w:rsidRDefault="003A2B62" w:rsidP="003A2B62">
      <w:pPr>
        <w:spacing w:line="480" w:lineRule="auto"/>
        <w:rPr>
          <w:rFonts w:eastAsia="Calibri"/>
          <w:color w:val="000000" w:themeColor="text1"/>
          <w:lang w:val="en-GB"/>
        </w:rPr>
      </w:pPr>
    </w:p>
    <w:tbl>
      <w:tblPr>
        <w:tblW w:w="8663"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8663"/>
      </w:tblGrid>
      <w:tr w:rsidR="003A2B62" w:rsidRPr="00EC6B24" w14:paraId="17FE58B0" w14:textId="77777777" w:rsidTr="003A2B62">
        <w:trPr>
          <w:trHeight w:val="359"/>
        </w:trPr>
        <w:tc>
          <w:tcPr>
            <w:tcW w:w="0" w:type="auto"/>
            <w:tcBorders>
              <w:bottom w:val="nil"/>
              <w:right w:val="nil"/>
            </w:tcBorders>
            <w:tcMar>
              <w:top w:w="75" w:type="dxa"/>
              <w:left w:w="75" w:type="dxa"/>
              <w:bottom w:w="75" w:type="dxa"/>
              <w:right w:w="75" w:type="dxa"/>
            </w:tcMar>
            <w:vAlign w:val="center"/>
            <w:hideMark/>
          </w:tcPr>
          <w:p w14:paraId="0471ACC9"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Class IV. No worthwhile improvement</w:t>
            </w:r>
          </w:p>
        </w:tc>
      </w:tr>
      <w:tr w:rsidR="003A2B62" w:rsidRPr="00EC6B24" w14:paraId="0D9D32B9" w14:textId="77777777" w:rsidTr="003A2B62">
        <w:trPr>
          <w:trHeight w:val="348"/>
        </w:trPr>
        <w:tc>
          <w:tcPr>
            <w:tcW w:w="0" w:type="auto"/>
            <w:tcBorders>
              <w:bottom w:val="nil"/>
              <w:right w:val="nil"/>
            </w:tcBorders>
            <w:tcMar>
              <w:top w:w="75" w:type="dxa"/>
              <w:left w:w="75" w:type="dxa"/>
              <w:bottom w:w="75" w:type="dxa"/>
              <w:right w:w="75" w:type="dxa"/>
            </w:tcMar>
            <w:vAlign w:val="center"/>
            <w:hideMark/>
          </w:tcPr>
          <w:p w14:paraId="139D1E39" w14:textId="77777777" w:rsidR="003A2B62" w:rsidRPr="00E40DAA" w:rsidRDefault="003A2B62" w:rsidP="003A2B62">
            <w:pPr>
              <w:rPr>
                <w:rFonts w:eastAsia="Times New Roman" w:cs="Arial"/>
                <w:color w:val="000000" w:themeColor="text1"/>
              </w:rPr>
            </w:pPr>
            <w:r w:rsidRPr="00E40DAA">
              <w:rPr>
                <w:rFonts w:eastAsia="Times New Roman" w:cs="Arial"/>
                <w:color w:val="000000" w:themeColor="text1"/>
              </w:rPr>
              <w:t>A. Significant seizure reduction</w:t>
            </w:r>
          </w:p>
        </w:tc>
      </w:tr>
      <w:tr w:rsidR="003A2B62" w:rsidRPr="00EC6B24" w14:paraId="0559E792" w14:textId="77777777" w:rsidTr="003A2B62">
        <w:trPr>
          <w:trHeight w:val="186"/>
        </w:trPr>
        <w:tc>
          <w:tcPr>
            <w:tcW w:w="0" w:type="auto"/>
            <w:tcBorders>
              <w:bottom w:val="nil"/>
              <w:right w:val="nil"/>
            </w:tcBorders>
            <w:tcMar>
              <w:top w:w="75" w:type="dxa"/>
              <w:left w:w="75" w:type="dxa"/>
              <w:bottom w:w="75" w:type="dxa"/>
              <w:right w:w="75" w:type="dxa"/>
            </w:tcMar>
            <w:vAlign w:val="center"/>
            <w:hideMark/>
          </w:tcPr>
          <w:p w14:paraId="46619E30" w14:textId="77777777" w:rsidR="003A2B62" w:rsidRDefault="003A2B62" w:rsidP="003A2B62">
            <w:pPr>
              <w:rPr>
                <w:ins w:id="575" w:author="Owen Pickrell" w:date="2019-05-10T20:54:00Z"/>
                <w:rFonts w:eastAsia="Times New Roman" w:cs="Arial"/>
                <w:color w:val="000000" w:themeColor="text1"/>
              </w:rPr>
            </w:pPr>
            <w:r w:rsidRPr="00E40DAA">
              <w:rPr>
                <w:rFonts w:eastAsia="Times New Roman" w:cs="Arial"/>
                <w:color w:val="000000" w:themeColor="text1"/>
              </w:rPr>
              <w:t>B. No appreciable change</w:t>
            </w:r>
          </w:p>
          <w:p w14:paraId="30269B5F" w14:textId="77777777" w:rsidR="00E74589" w:rsidRDefault="00E74589" w:rsidP="003A2B62">
            <w:pPr>
              <w:rPr>
                <w:ins w:id="576" w:author="Owen Pickrell" w:date="2019-05-10T20:54:00Z"/>
                <w:rFonts w:eastAsia="Times New Roman" w:cs="Arial"/>
                <w:color w:val="000000" w:themeColor="text1"/>
              </w:rPr>
            </w:pPr>
          </w:p>
          <w:p w14:paraId="62AF97A8" w14:textId="5F7CE100" w:rsidR="00E74589" w:rsidRPr="00E40DAA" w:rsidRDefault="00E74589" w:rsidP="003A2B62">
            <w:pPr>
              <w:rPr>
                <w:rFonts w:eastAsia="Times New Roman" w:cs="Arial"/>
                <w:color w:val="000000" w:themeColor="text1"/>
              </w:rPr>
            </w:pPr>
            <w:ins w:id="577" w:author="Owen Pickrell" w:date="2019-05-10T20:54:00Z">
              <w:r>
                <w:rPr>
                  <w:rFonts w:eastAsia="Times New Roman" w:cs="Arial"/>
                  <w:color w:val="000000" w:themeColor="text1"/>
                </w:rPr>
                <w:t>C. Sei</w:t>
              </w:r>
            </w:ins>
            <w:ins w:id="578" w:author="Owen Pickrell" w:date="2019-05-10T20:55:00Z">
              <w:r>
                <w:rPr>
                  <w:rFonts w:eastAsia="Times New Roman" w:cs="Arial"/>
                  <w:color w:val="000000" w:themeColor="text1"/>
                </w:rPr>
                <w:t>zures worse</w:t>
              </w:r>
            </w:ins>
          </w:p>
        </w:tc>
      </w:tr>
    </w:tbl>
    <w:p w14:paraId="32411E87" w14:textId="77777777" w:rsidR="00E74589" w:rsidRDefault="00E74589">
      <w:pPr>
        <w:rPr>
          <w:ins w:id="579" w:author="Owen Pickrell" w:date="2019-05-10T20:54:00Z"/>
        </w:rPr>
      </w:pPr>
      <w:ins w:id="580" w:author="Owen Pickrell" w:date="2019-05-10T20:54:00Z">
        <w:r>
          <w:br w:type="page"/>
        </w:r>
      </w:ins>
    </w:p>
    <w:tbl>
      <w:tblPr>
        <w:tblW w:w="8663" w:type="dxa"/>
        <w:tblBorders>
          <w:top w:val="single" w:sz="6" w:space="0" w:color="EBEBEB"/>
          <w:bottom w:val="single" w:sz="6" w:space="0" w:color="EBEBEB"/>
        </w:tblBorders>
        <w:tblCellMar>
          <w:left w:w="0" w:type="dxa"/>
          <w:right w:w="0" w:type="dxa"/>
        </w:tblCellMar>
        <w:tblLook w:val="04A0" w:firstRow="1" w:lastRow="0" w:firstColumn="1" w:lastColumn="0" w:noHBand="0" w:noVBand="1"/>
      </w:tblPr>
      <w:tblGrid>
        <w:gridCol w:w="8663"/>
      </w:tblGrid>
      <w:tr w:rsidR="003A2B62" w:rsidRPr="00EC6B24" w14:paraId="0270F7A8" w14:textId="77777777" w:rsidTr="003A2B62">
        <w:trPr>
          <w:trHeight w:val="186"/>
        </w:trPr>
        <w:tc>
          <w:tcPr>
            <w:tcW w:w="0" w:type="auto"/>
            <w:tcBorders>
              <w:bottom w:val="nil"/>
              <w:right w:val="nil"/>
            </w:tcBorders>
            <w:tcMar>
              <w:top w:w="75" w:type="dxa"/>
              <w:left w:w="75" w:type="dxa"/>
              <w:bottom w:w="75" w:type="dxa"/>
              <w:right w:w="75" w:type="dxa"/>
            </w:tcMar>
            <w:vAlign w:val="center"/>
            <w:hideMark/>
          </w:tcPr>
          <w:p w14:paraId="1C40AFAA" w14:textId="48B3BC06" w:rsidR="003A2B62" w:rsidDel="00E74589" w:rsidRDefault="003A2B62" w:rsidP="003A2B62">
            <w:pPr>
              <w:rPr>
                <w:del w:id="581" w:author="Owen Pickrell" w:date="2019-05-10T20:55:00Z"/>
                <w:rFonts w:eastAsia="Times New Roman" w:cs="Arial"/>
                <w:color w:val="000000" w:themeColor="text1"/>
              </w:rPr>
            </w:pPr>
            <w:del w:id="582" w:author="Owen Pickrell" w:date="2019-05-10T20:54:00Z">
              <w:r w:rsidRPr="00E40DAA" w:rsidDel="00E74589">
                <w:rPr>
                  <w:rFonts w:eastAsia="Times New Roman" w:cs="Arial"/>
                  <w:color w:val="000000" w:themeColor="text1"/>
                </w:rPr>
                <w:lastRenderedPageBreak/>
                <w:delText xml:space="preserve">C. </w:delText>
              </w:r>
            </w:del>
            <w:del w:id="583" w:author="Owen Pickrell" w:date="2019-05-10T20:55:00Z">
              <w:r w:rsidRPr="00E40DAA" w:rsidDel="00E74589">
                <w:rPr>
                  <w:rFonts w:eastAsia="Times New Roman" w:cs="Arial"/>
                  <w:color w:val="000000" w:themeColor="text1"/>
                </w:rPr>
                <w:delText>Seizures worse</w:delText>
              </w:r>
            </w:del>
          </w:p>
          <w:p w14:paraId="789FDA15" w14:textId="77777777" w:rsidR="00FB02D7" w:rsidDel="00E74589" w:rsidRDefault="00FB02D7" w:rsidP="003A2B62">
            <w:pPr>
              <w:rPr>
                <w:del w:id="584" w:author="Owen Pickrell" w:date="2019-05-10T20:55:00Z"/>
                <w:rFonts w:eastAsia="Times New Roman" w:cs="Arial"/>
                <w:color w:val="000000" w:themeColor="text1"/>
              </w:rPr>
            </w:pPr>
          </w:p>
          <w:p w14:paraId="277E42DA" w14:textId="77777777" w:rsidR="00FB02D7" w:rsidDel="00E74589" w:rsidRDefault="00FB02D7" w:rsidP="003A2B62">
            <w:pPr>
              <w:rPr>
                <w:del w:id="585" w:author="Owen Pickrell" w:date="2019-05-10T20:55:00Z"/>
                <w:rFonts w:eastAsia="Times New Roman" w:cs="Arial"/>
                <w:color w:val="000000" w:themeColor="text1"/>
              </w:rPr>
            </w:pPr>
          </w:p>
          <w:p w14:paraId="5EC7C9A3" w14:textId="77777777" w:rsidR="00FB02D7" w:rsidRDefault="00984077" w:rsidP="003A2B62">
            <w:pPr>
              <w:rPr>
                <w:rFonts w:eastAsia="Times New Roman" w:cs="Arial"/>
                <w:b/>
                <w:color w:val="000000" w:themeColor="text1"/>
              </w:rPr>
            </w:pPr>
            <w:r w:rsidRPr="00984077">
              <w:rPr>
                <w:rFonts w:eastAsia="Times New Roman" w:cs="Arial"/>
                <w:b/>
                <w:color w:val="000000" w:themeColor="text1"/>
              </w:rPr>
              <w:t>Appendix 2: Patient questionnaire</w:t>
            </w:r>
            <w:r>
              <w:rPr>
                <w:rFonts w:eastAsia="Times New Roman" w:cs="Arial"/>
                <w:b/>
                <w:color w:val="000000" w:themeColor="text1"/>
              </w:rPr>
              <w:t>:</w:t>
            </w:r>
          </w:p>
          <w:p w14:paraId="655C391B" w14:textId="77777777" w:rsidR="00984077" w:rsidRDefault="00984077" w:rsidP="003A2B62">
            <w:pPr>
              <w:rPr>
                <w:rFonts w:eastAsia="Times New Roman" w:cs="Arial"/>
                <w:b/>
                <w:color w:val="000000" w:themeColor="text1"/>
              </w:rPr>
            </w:pPr>
          </w:p>
          <w:p w14:paraId="33838EC3"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Service Evaluation of Epilepsy Surgery in Wales</w:t>
            </w:r>
            <w:r w:rsidRPr="003C7470">
              <w:rPr>
                <w:rStyle w:val="eop"/>
                <w:rFonts w:asciiTheme="minorHAnsi" w:hAnsiTheme="minorHAnsi" w:cs="Arial"/>
              </w:rPr>
              <w:t> </w:t>
            </w:r>
          </w:p>
          <w:p w14:paraId="5908A3E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B83F529"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                                   Patient Questionnaire</w:t>
            </w:r>
            <w:r w:rsidRPr="003C7470">
              <w:rPr>
                <w:rStyle w:val="eop"/>
                <w:rFonts w:asciiTheme="minorHAnsi" w:hAnsiTheme="minorHAnsi" w:cs="Arial"/>
              </w:rPr>
              <w:t> </w:t>
            </w:r>
          </w:p>
          <w:p w14:paraId="33766A06" w14:textId="50B736E4" w:rsidR="00984077" w:rsidRPr="003C7470" w:rsidRDefault="00984077" w:rsidP="00984077">
            <w:pPr>
              <w:pStyle w:val="paragraph"/>
              <w:spacing w:before="0" w:beforeAutospacing="0" w:after="0" w:afterAutospacing="0"/>
              <w:textAlignment w:val="baseline"/>
              <w:rPr>
                <w:rFonts w:asciiTheme="minorHAnsi" w:hAnsiTheme="minorHAnsi" w:cs="Segoe UI"/>
              </w:rPr>
            </w:pPr>
          </w:p>
          <w:p w14:paraId="60CE2F23"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We would be grateful if you could take a couple of minutes to answer this questionnaire. Your answers will help us evaluate and improve the current services available to people with epilepsy in Wales. </w:t>
            </w:r>
            <w:r w:rsidRPr="003C7470">
              <w:rPr>
                <w:rStyle w:val="eop"/>
                <w:rFonts w:asciiTheme="minorHAnsi" w:hAnsiTheme="minorHAnsi" w:cs="Arial"/>
              </w:rPr>
              <w:t> </w:t>
            </w:r>
          </w:p>
          <w:p w14:paraId="6BEED75A" w14:textId="6198D6A8"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4C87A9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Please tell us your full name, date of birth and address:</w:t>
            </w:r>
            <w:r w:rsidRPr="003C7470">
              <w:rPr>
                <w:rStyle w:val="eop"/>
                <w:rFonts w:asciiTheme="minorHAnsi" w:hAnsiTheme="minorHAnsi" w:cs="Arial"/>
              </w:rPr>
              <w:t> </w:t>
            </w:r>
          </w:p>
          <w:p w14:paraId="5A1436C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486E336"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Full name: </w:t>
            </w:r>
            <w:r w:rsidRPr="003C7470">
              <w:rPr>
                <w:rStyle w:val="eop"/>
                <w:rFonts w:asciiTheme="minorHAnsi" w:hAnsiTheme="minorHAnsi" w:cs="Arial"/>
              </w:rPr>
              <w:t> </w:t>
            </w:r>
          </w:p>
          <w:p w14:paraId="55C763CF"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D4CEA3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6AC14C8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14A1415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Date of birth: </w:t>
            </w:r>
            <w:r w:rsidRPr="003C7470">
              <w:rPr>
                <w:rStyle w:val="eop"/>
                <w:rFonts w:asciiTheme="minorHAnsi" w:hAnsiTheme="minorHAnsi" w:cs="Arial"/>
              </w:rPr>
              <w:t> </w:t>
            </w:r>
          </w:p>
          <w:p w14:paraId="09538058"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36F611F"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42EDC218"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63BF8C6"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Address:</w:t>
            </w:r>
            <w:r w:rsidRPr="003C7470">
              <w:rPr>
                <w:rStyle w:val="eop"/>
                <w:rFonts w:asciiTheme="minorHAnsi" w:hAnsiTheme="minorHAnsi" w:cs="Arial"/>
              </w:rPr>
              <w:t> </w:t>
            </w:r>
          </w:p>
          <w:p w14:paraId="35C3868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90D485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7D9CA37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7D371996"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5DD934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When </w:t>
            </w:r>
            <w:r w:rsidRPr="003C7470">
              <w:rPr>
                <w:rStyle w:val="normaltextrun"/>
                <w:rFonts w:asciiTheme="minorHAnsi" w:hAnsiTheme="minorHAnsi" w:cs="Arial"/>
                <w:lang w:val="en-GB"/>
              </w:rPr>
              <w:t>did you have surgery for your epilepsy?</w:t>
            </w:r>
            <w:r w:rsidRPr="003C7470">
              <w:rPr>
                <w:rStyle w:val="eop"/>
                <w:rFonts w:asciiTheme="minorHAnsi" w:hAnsiTheme="minorHAnsi" w:cs="Arial"/>
              </w:rPr>
              <w:t> </w:t>
            </w:r>
          </w:p>
          <w:p w14:paraId="60686B3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0E5844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200F8DB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0FBBEEF0"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Where</w:t>
            </w:r>
            <w:r w:rsidRPr="003C7470">
              <w:rPr>
                <w:rStyle w:val="normaltextrun"/>
                <w:rFonts w:asciiTheme="minorHAnsi" w:hAnsiTheme="minorHAnsi" w:cs="Arial"/>
                <w:lang w:val="en-GB"/>
              </w:rPr>
              <w:t> did you have surgery for your epilepsy?</w:t>
            </w:r>
            <w:r w:rsidRPr="003C7470">
              <w:rPr>
                <w:rStyle w:val="eop"/>
                <w:rFonts w:asciiTheme="minorHAnsi" w:hAnsiTheme="minorHAnsi" w:cs="Arial"/>
              </w:rPr>
              <w:t> </w:t>
            </w:r>
          </w:p>
          <w:p w14:paraId="37CA17AC"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EFAFAF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5D7A1178"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EFD1697"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How old were you when you were diagnosed with epilepsy?</w:t>
            </w:r>
            <w:r w:rsidRPr="003C7470">
              <w:rPr>
                <w:rStyle w:val="eop"/>
                <w:rFonts w:asciiTheme="minorHAnsi" w:hAnsiTheme="minorHAnsi" w:cs="Arial"/>
              </w:rPr>
              <w:t> </w:t>
            </w:r>
          </w:p>
          <w:p w14:paraId="3E586B3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115AD9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17B2465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D40429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Are you right-handed or left-handed?</w:t>
            </w:r>
            <w:r w:rsidRPr="003C7470">
              <w:rPr>
                <w:rStyle w:val="eop"/>
                <w:rFonts w:asciiTheme="minorHAnsi" w:hAnsiTheme="minorHAnsi" w:cs="Arial"/>
              </w:rPr>
              <w:t> </w:t>
            </w:r>
          </w:p>
          <w:p w14:paraId="1547079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0FB5EA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2C1548C3" w14:textId="30C12D2C"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7952E0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Epileptic Seizures</w:t>
            </w:r>
            <w:r w:rsidRPr="003C7470">
              <w:rPr>
                <w:rStyle w:val="eop"/>
                <w:rFonts w:asciiTheme="minorHAnsi" w:hAnsiTheme="minorHAnsi" w:cs="Arial"/>
              </w:rPr>
              <w:t> </w:t>
            </w:r>
          </w:p>
          <w:p w14:paraId="41132CB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17A82DF9"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How frequent were your seizures before surgery?</w:t>
            </w:r>
            <w:r w:rsidRPr="003C7470">
              <w:rPr>
                <w:rStyle w:val="eop"/>
                <w:rFonts w:asciiTheme="minorHAnsi" w:hAnsiTheme="minorHAnsi" w:cs="Arial"/>
              </w:rPr>
              <w:t> </w:t>
            </w:r>
          </w:p>
          <w:p w14:paraId="29F85EBC"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8570B65" w14:textId="77777777" w:rsidR="00984077" w:rsidRPr="003C7470" w:rsidRDefault="00984077" w:rsidP="00984077">
            <w:pPr>
              <w:pStyle w:val="paragraph"/>
              <w:numPr>
                <w:ilvl w:val="0"/>
                <w:numId w:val="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month</w:t>
            </w:r>
            <w:r w:rsidRPr="003C7470">
              <w:rPr>
                <w:rStyle w:val="eop"/>
                <w:rFonts w:asciiTheme="minorHAnsi" w:hAnsiTheme="minorHAnsi" w:cs="Arial"/>
              </w:rPr>
              <w:t> </w:t>
            </w:r>
          </w:p>
          <w:p w14:paraId="7E5CE4E6" w14:textId="77777777" w:rsidR="00984077" w:rsidRPr="003C7470" w:rsidRDefault="00984077" w:rsidP="00984077">
            <w:pPr>
              <w:pStyle w:val="paragraph"/>
              <w:numPr>
                <w:ilvl w:val="0"/>
                <w:numId w:val="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week</w:t>
            </w:r>
            <w:r w:rsidRPr="003C7470">
              <w:rPr>
                <w:rStyle w:val="eop"/>
                <w:rFonts w:asciiTheme="minorHAnsi" w:hAnsiTheme="minorHAnsi" w:cs="Arial"/>
              </w:rPr>
              <w:t> </w:t>
            </w:r>
          </w:p>
          <w:p w14:paraId="4CC64922" w14:textId="77777777" w:rsidR="00984077" w:rsidRPr="003C7470" w:rsidRDefault="00984077" w:rsidP="00984077">
            <w:pPr>
              <w:pStyle w:val="paragraph"/>
              <w:numPr>
                <w:ilvl w:val="0"/>
                <w:numId w:val="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lastRenderedPageBreak/>
              <w:t>Every day</w:t>
            </w:r>
            <w:r w:rsidRPr="003C7470">
              <w:rPr>
                <w:rStyle w:val="eop"/>
                <w:rFonts w:asciiTheme="minorHAnsi" w:hAnsiTheme="minorHAnsi" w:cs="Arial"/>
              </w:rPr>
              <w:t> </w:t>
            </w:r>
          </w:p>
          <w:p w14:paraId="6DF087AC" w14:textId="77777777" w:rsidR="00984077" w:rsidRPr="003C7470" w:rsidRDefault="00984077" w:rsidP="00984077">
            <w:pPr>
              <w:pStyle w:val="paragraph"/>
              <w:numPr>
                <w:ilvl w:val="0"/>
                <w:numId w:val="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Once or twice a year</w:t>
            </w:r>
            <w:r w:rsidRPr="003C7470">
              <w:rPr>
                <w:rStyle w:val="eop"/>
                <w:rFonts w:asciiTheme="minorHAnsi" w:hAnsiTheme="minorHAnsi" w:cs="Arial"/>
              </w:rPr>
              <w:t> </w:t>
            </w:r>
          </w:p>
          <w:p w14:paraId="3F91C80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6B34F7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Please tell us what kind of seizures these were:</w:t>
            </w:r>
            <w:r w:rsidRPr="003C7470">
              <w:rPr>
                <w:rStyle w:val="eop"/>
                <w:rFonts w:asciiTheme="minorHAnsi" w:hAnsiTheme="minorHAnsi" w:cs="Arial"/>
              </w:rPr>
              <w:t> </w:t>
            </w:r>
          </w:p>
          <w:p w14:paraId="37FB83E8"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7003DA9"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17373466" w14:textId="7DEECE1E"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BE1EDF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How frequent were your seizures in the first year after surgery?</w:t>
            </w:r>
            <w:r w:rsidRPr="003C7470">
              <w:rPr>
                <w:rStyle w:val="eop"/>
                <w:rFonts w:asciiTheme="minorHAnsi" w:hAnsiTheme="minorHAnsi" w:cs="Arial"/>
              </w:rPr>
              <w:t> </w:t>
            </w:r>
          </w:p>
          <w:p w14:paraId="65721BED" w14:textId="77777777" w:rsidR="00984077" w:rsidRPr="003C7470" w:rsidRDefault="00984077" w:rsidP="00984077">
            <w:pPr>
              <w:pStyle w:val="paragraph"/>
              <w:numPr>
                <w:ilvl w:val="0"/>
                <w:numId w:val="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month</w:t>
            </w:r>
            <w:r w:rsidRPr="003C7470">
              <w:rPr>
                <w:rStyle w:val="eop"/>
                <w:rFonts w:asciiTheme="minorHAnsi" w:hAnsiTheme="minorHAnsi" w:cs="Arial"/>
              </w:rPr>
              <w:t> </w:t>
            </w:r>
          </w:p>
          <w:p w14:paraId="65A64A15" w14:textId="77777777" w:rsidR="00984077" w:rsidRPr="003C7470" w:rsidRDefault="00984077" w:rsidP="00984077">
            <w:pPr>
              <w:pStyle w:val="paragraph"/>
              <w:numPr>
                <w:ilvl w:val="0"/>
                <w:numId w:val="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week</w:t>
            </w:r>
            <w:r w:rsidRPr="003C7470">
              <w:rPr>
                <w:rStyle w:val="eop"/>
                <w:rFonts w:asciiTheme="minorHAnsi" w:hAnsiTheme="minorHAnsi" w:cs="Arial"/>
              </w:rPr>
              <w:t> </w:t>
            </w:r>
          </w:p>
          <w:p w14:paraId="3774F28D" w14:textId="77777777" w:rsidR="00984077" w:rsidRPr="003C7470" w:rsidRDefault="00984077" w:rsidP="00984077">
            <w:pPr>
              <w:pStyle w:val="paragraph"/>
              <w:numPr>
                <w:ilvl w:val="0"/>
                <w:numId w:val="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day</w:t>
            </w:r>
            <w:r w:rsidRPr="003C7470">
              <w:rPr>
                <w:rStyle w:val="eop"/>
                <w:rFonts w:asciiTheme="minorHAnsi" w:hAnsiTheme="minorHAnsi" w:cs="Arial"/>
              </w:rPr>
              <w:t> </w:t>
            </w:r>
          </w:p>
          <w:p w14:paraId="1C89ECC8" w14:textId="77777777" w:rsidR="00984077" w:rsidRPr="003C7470" w:rsidRDefault="00984077" w:rsidP="00984077">
            <w:pPr>
              <w:pStyle w:val="paragraph"/>
              <w:numPr>
                <w:ilvl w:val="0"/>
                <w:numId w:val="10"/>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Once or twice a year</w:t>
            </w:r>
            <w:r w:rsidRPr="003C7470">
              <w:rPr>
                <w:rStyle w:val="eop"/>
                <w:rFonts w:asciiTheme="minorHAnsi" w:hAnsiTheme="minorHAnsi" w:cs="Arial"/>
              </w:rPr>
              <w:t> </w:t>
            </w:r>
          </w:p>
          <w:p w14:paraId="724D7B29" w14:textId="77777777" w:rsidR="00984077" w:rsidRPr="003C7470" w:rsidRDefault="00984077" w:rsidP="00984077">
            <w:pPr>
              <w:pStyle w:val="paragraph"/>
              <w:numPr>
                <w:ilvl w:val="0"/>
                <w:numId w:val="10"/>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Never</w:t>
            </w:r>
            <w:r w:rsidRPr="003C7470">
              <w:rPr>
                <w:rStyle w:val="eop"/>
                <w:rFonts w:asciiTheme="minorHAnsi" w:hAnsiTheme="minorHAnsi" w:cs="Arial"/>
              </w:rPr>
              <w:t> </w:t>
            </w:r>
          </w:p>
          <w:p w14:paraId="217AD12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7FB779C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Please tell us what kind of seizures these were:</w:t>
            </w:r>
            <w:r w:rsidRPr="003C7470">
              <w:rPr>
                <w:rStyle w:val="eop"/>
                <w:rFonts w:asciiTheme="minorHAnsi" w:hAnsiTheme="minorHAnsi" w:cs="Arial"/>
              </w:rPr>
              <w:t> </w:t>
            </w:r>
          </w:p>
          <w:p w14:paraId="3CC867C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F41B05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209828D0" w14:textId="4D664CA2"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086274F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How frequent have your seizures been in the last year?</w:t>
            </w:r>
            <w:r w:rsidRPr="003C7470">
              <w:rPr>
                <w:rStyle w:val="eop"/>
                <w:rFonts w:asciiTheme="minorHAnsi" w:hAnsiTheme="minorHAnsi" w:cs="Arial"/>
              </w:rPr>
              <w:t> </w:t>
            </w:r>
          </w:p>
          <w:p w14:paraId="442E6440"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2C8C564" w14:textId="77777777" w:rsidR="00984077" w:rsidRPr="003C7470" w:rsidRDefault="00984077" w:rsidP="00984077">
            <w:pPr>
              <w:pStyle w:val="paragraph"/>
              <w:numPr>
                <w:ilvl w:val="0"/>
                <w:numId w:val="11"/>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month</w:t>
            </w:r>
            <w:r w:rsidRPr="003C7470">
              <w:rPr>
                <w:rStyle w:val="eop"/>
                <w:rFonts w:asciiTheme="minorHAnsi" w:hAnsiTheme="minorHAnsi" w:cs="Arial"/>
              </w:rPr>
              <w:t> </w:t>
            </w:r>
          </w:p>
          <w:p w14:paraId="2B495483" w14:textId="77777777" w:rsidR="00984077" w:rsidRPr="003C7470" w:rsidRDefault="00984077" w:rsidP="00984077">
            <w:pPr>
              <w:pStyle w:val="paragraph"/>
              <w:numPr>
                <w:ilvl w:val="0"/>
                <w:numId w:val="11"/>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week</w:t>
            </w:r>
            <w:r w:rsidRPr="003C7470">
              <w:rPr>
                <w:rStyle w:val="eop"/>
                <w:rFonts w:asciiTheme="minorHAnsi" w:hAnsiTheme="minorHAnsi" w:cs="Arial"/>
              </w:rPr>
              <w:t> </w:t>
            </w:r>
          </w:p>
          <w:p w14:paraId="373BEE7F" w14:textId="77777777" w:rsidR="00984077" w:rsidRPr="003C7470" w:rsidRDefault="00984077" w:rsidP="00984077">
            <w:pPr>
              <w:pStyle w:val="paragraph"/>
              <w:numPr>
                <w:ilvl w:val="0"/>
                <w:numId w:val="11"/>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Every day</w:t>
            </w:r>
            <w:r w:rsidRPr="003C7470">
              <w:rPr>
                <w:rStyle w:val="eop"/>
                <w:rFonts w:asciiTheme="minorHAnsi" w:hAnsiTheme="minorHAnsi" w:cs="Arial"/>
              </w:rPr>
              <w:t> </w:t>
            </w:r>
          </w:p>
          <w:p w14:paraId="11394DDD" w14:textId="77777777" w:rsidR="00984077" w:rsidRPr="003C7470" w:rsidRDefault="00984077" w:rsidP="00984077">
            <w:pPr>
              <w:pStyle w:val="paragraph"/>
              <w:numPr>
                <w:ilvl w:val="0"/>
                <w:numId w:val="11"/>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Once or twice a year</w:t>
            </w:r>
            <w:r w:rsidRPr="003C7470">
              <w:rPr>
                <w:rStyle w:val="eop"/>
                <w:rFonts w:asciiTheme="minorHAnsi" w:hAnsiTheme="minorHAnsi" w:cs="Arial"/>
              </w:rPr>
              <w:t> </w:t>
            </w:r>
          </w:p>
          <w:p w14:paraId="5E6CD4F3" w14:textId="77777777" w:rsidR="00984077" w:rsidRPr="003C7470" w:rsidRDefault="00984077" w:rsidP="00984077">
            <w:pPr>
              <w:pStyle w:val="paragraph"/>
              <w:numPr>
                <w:ilvl w:val="0"/>
                <w:numId w:val="12"/>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Never</w:t>
            </w:r>
            <w:r w:rsidRPr="003C7470">
              <w:rPr>
                <w:rStyle w:val="eop"/>
                <w:rFonts w:asciiTheme="minorHAnsi" w:hAnsiTheme="minorHAnsi" w:cs="Arial"/>
              </w:rPr>
              <w:t> </w:t>
            </w:r>
          </w:p>
          <w:p w14:paraId="10325AED"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76D6F81B"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 xml:space="preserve">If ‘never’, please tell us when </w:t>
            </w:r>
            <w:proofErr w:type="gramStart"/>
            <w:r w:rsidRPr="003C7470">
              <w:rPr>
                <w:rStyle w:val="normaltextrun"/>
                <w:rFonts w:asciiTheme="minorHAnsi" w:hAnsiTheme="minorHAnsi" w:cs="Arial"/>
                <w:lang w:val="en-GB"/>
              </w:rPr>
              <w:t>was the last time</w:t>
            </w:r>
            <w:proofErr w:type="gramEnd"/>
            <w:r w:rsidRPr="003C7470">
              <w:rPr>
                <w:rStyle w:val="normaltextrun"/>
                <w:rFonts w:asciiTheme="minorHAnsi" w:hAnsiTheme="minorHAnsi" w:cs="Arial"/>
                <w:lang w:val="en-GB"/>
              </w:rPr>
              <w:t xml:space="preserve"> you had a seizure and describe what kind of seizure you had: </w:t>
            </w:r>
            <w:r w:rsidRPr="003C7470">
              <w:rPr>
                <w:rStyle w:val="eop"/>
                <w:rFonts w:asciiTheme="minorHAnsi" w:hAnsiTheme="minorHAnsi" w:cs="Arial"/>
              </w:rPr>
              <w:t> </w:t>
            </w:r>
          </w:p>
          <w:p w14:paraId="2FF924FC"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040CB716"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27B2C570" w14:textId="6896C6E1" w:rsidR="00984077" w:rsidRPr="003C7470" w:rsidRDefault="00984077" w:rsidP="00AB5369">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104D287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Antiepileptic Medication</w:t>
            </w:r>
            <w:r w:rsidRPr="003C7470">
              <w:rPr>
                <w:rStyle w:val="eop"/>
                <w:rFonts w:asciiTheme="minorHAnsi" w:hAnsiTheme="minorHAnsi" w:cs="Arial"/>
              </w:rPr>
              <w:t> </w:t>
            </w:r>
          </w:p>
          <w:p w14:paraId="7B1526D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7580750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If you can, please tell us the </w:t>
            </w:r>
            <w:r w:rsidRPr="003C7470">
              <w:rPr>
                <w:rStyle w:val="normaltextrun"/>
                <w:rFonts w:asciiTheme="minorHAnsi" w:hAnsiTheme="minorHAnsi" w:cs="Arial"/>
                <w:b/>
                <w:bCs/>
                <w:lang w:val="en-GB"/>
              </w:rPr>
              <w:t>number</w:t>
            </w:r>
            <w:r w:rsidRPr="003C7470">
              <w:rPr>
                <w:rStyle w:val="normaltextrun"/>
                <w:rFonts w:asciiTheme="minorHAnsi" w:hAnsiTheme="minorHAnsi" w:cs="Arial"/>
                <w:lang w:val="en-GB"/>
              </w:rPr>
              <w:t> and </w:t>
            </w:r>
            <w:r w:rsidRPr="003C7470">
              <w:rPr>
                <w:rStyle w:val="normaltextrun"/>
                <w:rFonts w:asciiTheme="minorHAnsi" w:hAnsiTheme="minorHAnsi" w:cs="Arial"/>
                <w:b/>
                <w:bCs/>
                <w:lang w:val="en-GB"/>
              </w:rPr>
              <w:t>names </w:t>
            </w:r>
            <w:r w:rsidRPr="003C7470">
              <w:rPr>
                <w:rStyle w:val="normaltextrun"/>
                <w:rFonts w:asciiTheme="minorHAnsi" w:hAnsiTheme="minorHAnsi" w:cs="Arial"/>
                <w:lang w:val="en-GB"/>
              </w:rPr>
              <w:t>of the medications you were taking for your epilepsy in the year </w:t>
            </w:r>
            <w:r w:rsidRPr="003C7470">
              <w:rPr>
                <w:rStyle w:val="normaltextrun"/>
                <w:rFonts w:asciiTheme="minorHAnsi" w:hAnsiTheme="minorHAnsi" w:cs="Arial"/>
                <w:b/>
                <w:bCs/>
                <w:lang w:val="en-GB"/>
              </w:rPr>
              <w:t>before </w:t>
            </w:r>
            <w:r w:rsidRPr="003C7470">
              <w:rPr>
                <w:rStyle w:val="normaltextrun"/>
                <w:rFonts w:asciiTheme="minorHAnsi" w:hAnsiTheme="minorHAnsi" w:cs="Arial"/>
                <w:lang w:val="en-GB"/>
              </w:rPr>
              <w:t>surgery:</w:t>
            </w:r>
            <w:r w:rsidRPr="003C7470">
              <w:rPr>
                <w:rStyle w:val="eop"/>
                <w:rFonts w:asciiTheme="minorHAnsi" w:hAnsiTheme="minorHAnsi" w:cs="Arial"/>
              </w:rPr>
              <w:t> </w:t>
            </w:r>
          </w:p>
          <w:p w14:paraId="5C17574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0A893F70" w14:textId="36F6CEB6"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4E535486"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DDE724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If you can, please tell us the </w:t>
            </w:r>
            <w:r w:rsidRPr="003C7470">
              <w:rPr>
                <w:rStyle w:val="normaltextrun"/>
                <w:rFonts w:asciiTheme="minorHAnsi" w:hAnsiTheme="minorHAnsi" w:cs="Arial"/>
                <w:b/>
                <w:bCs/>
                <w:lang w:val="en-GB"/>
              </w:rPr>
              <w:t>number</w:t>
            </w:r>
            <w:r w:rsidRPr="003C7470">
              <w:rPr>
                <w:rStyle w:val="normaltextrun"/>
                <w:rFonts w:asciiTheme="minorHAnsi" w:hAnsiTheme="minorHAnsi" w:cs="Arial"/>
                <w:lang w:val="en-GB"/>
              </w:rPr>
              <w:t> and </w:t>
            </w:r>
            <w:r w:rsidRPr="003C7470">
              <w:rPr>
                <w:rStyle w:val="normaltextrun"/>
                <w:rFonts w:asciiTheme="minorHAnsi" w:hAnsiTheme="minorHAnsi" w:cs="Arial"/>
                <w:b/>
                <w:bCs/>
                <w:lang w:val="en-GB"/>
              </w:rPr>
              <w:t>names</w:t>
            </w:r>
            <w:r w:rsidRPr="003C7470">
              <w:rPr>
                <w:rStyle w:val="normaltextrun"/>
                <w:rFonts w:asciiTheme="minorHAnsi" w:hAnsiTheme="minorHAnsi" w:cs="Arial"/>
                <w:lang w:val="en-GB"/>
              </w:rPr>
              <w:t> of the medications you were taking for your epilepsy in the year </w:t>
            </w:r>
            <w:r w:rsidRPr="003C7470">
              <w:rPr>
                <w:rStyle w:val="normaltextrun"/>
                <w:rFonts w:asciiTheme="minorHAnsi" w:hAnsiTheme="minorHAnsi" w:cs="Arial"/>
                <w:b/>
                <w:bCs/>
                <w:lang w:val="en-GB"/>
              </w:rPr>
              <w:t>after </w:t>
            </w:r>
            <w:r w:rsidRPr="003C7470">
              <w:rPr>
                <w:rStyle w:val="normaltextrun"/>
                <w:rFonts w:asciiTheme="minorHAnsi" w:hAnsiTheme="minorHAnsi" w:cs="Arial"/>
                <w:lang w:val="en-GB"/>
              </w:rPr>
              <w:t>surgery:</w:t>
            </w:r>
            <w:r w:rsidRPr="003C7470">
              <w:rPr>
                <w:rStyle w:val="eop"/>
                <w:rFonts w:asciiTheme="minorHAnsi" w:hAnsiTheme="minorHAnsi" w:cs="Arial"/>
              </w:rPr>
              <w:t> </w:t>
            </w:r>
          </w:p>
          <w:p w14:paraId="09D38A6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8873410" w14:textId="0AFCFBFD"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3413DE24" w14:textId="265BDEE5"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793DD973"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What medications are you taking for your epilepsy now?</w:t>
            </w:r>
            <w:r w:rsidRPr="003C7470">
              <w:rPr>
                <w:rStyle w:val="eop"/>
                <w:rFonts w:asciiTheme="minorHAnsi" w:hAnsiTheme="minorHAnsi" w:cs="Arial"/>
              </w:rPr>
              <w:t> </w:t>
            </w:r>
          </w:p>
          <w:p w14:paraId="54CC10D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3AE7F31"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48523D0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762E52EE"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lastRenderedPageBreak/>
              <w:t>Did you have any complications following surgery for your epilepsy?</w:t>
            </w:r>
            <w:r w:rsidRPr="003C7470">
              <w:rPr>
                <w:rStyle w:val="eop"/>
                <w:rFonts w:asciiTheme="minorHAnsi" w:hAnsiTheme="minorHAnsi" w:cs="Arial"/>
              </w:rPr>
              <w:t> </w:t>
            </w:r>
          </w:p>
          <w:p w14:paraId="6A30635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D606D4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632A6EFF" w14:textId="0E027FEE"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DF1292A"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Driving</w:t>
            </w:r>
            <w:r w:rsidRPr="003C7470">
              <w:rPr>
                <w:rStyle w:val="eop"/>
                <w:rFonts w:asciiTheme="minorHAnsi" w:hAnsiTheme="minorHAnsi" w:cs="Arial"/>
              </w:rPr>
              <w:t> </w:t>
            </w:r>
          </w:p>
          <w:p w14:paraId="57C52C1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423A381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Do you currently drive?</w:t>
            </w:r>
            <w:r w:rsidRPr="003C7470">
              <w:rPr>
                <w:rStyle w:val="eop"/>
                <w:rFonts w:asciiTheme="minorHAnsi" w:hAnsiTheme="minorHAnsi" w:cs="Arial"/>
              </w:rPr>
              <w:t> </w:t>
            </w:r>
          </w:p>
          <w:p w14:paraId="4E8799BC" w14:textId="77777777" w:rsidR="00984077" w:rsidRPr="003C7470" w:rsidRDefault="00984077" w:rsidP="00984077">
            <w:pPr>
              <w:pStyle w:val="paragraph"/>
              <w:numPr>
                <w:ilvl w:val="0"/>
                <w:numId w:val="13"/>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Yes</w:t>
            </w:r>
            <w:r w:rsidRPr="003C7470">
              <w:rPr>
                <w:rStyle w:val="eop"/>
                <w:rFonts w:asciiTheme="minorHAnsi" w:hAnsiTheme="minorHAnsi" w:cs="Arial"/>
              </w:rPr>
              <w:t> </w:t>
            </w:r>
          </w:p>
          <w:p w14:paraId="43219C09" w14:textId="77777777" w:rsidR="00984077" w:rsidRPr="003C7470" w:rsidRDefault="00984077" w:rsidP="00984077">
            <w:pPr>
              <w:pStyle w:val="paragraph"/>
              <w:numPr>
                <w:ilvl w:val="0"/>
                <w:numId w:val="13"/>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No</w:t>
            </w:r>
            <w:r w:rsidRPr="003C7470">
              <w:rPr>
                <w:rStyle w:val="eop"/>
                <w:rFonts w:asciiTheme="minorHAnsi" w:hAnsiTheme="minorHAnsi" w:cs="Arial"/>
              </w:rPr>
              <w:t> </w:t>
            </w:r>
          </w:p>
          <w:p w14:paraId="7B6BDDD5"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742A290A"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If you answered ‘yes’ to the previous question or have previously driven, please tell us how soon after your operation were you able to drive?</w:t>
            </w:r>
            <w:r w:rsidRPr="003C7470">
              <w:rPr>
                <w:rStyle w:val="eop"/>
                <w:rFonts w:asciiTheme="minorHAnsi" w:hAnsiTheme="minorHAnsi" w:cs="Arial"/>
              </w:rPr>
              <w:t> </w:t>
            </w:r>
          </w:p>
          <w:p w14:paraId="10755DCC"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019C03A6"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5944B50B"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BE25A9D"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Employment/Education</w:t>
            </w:r>
            <w:r w:rsidRPr="003C7470">
              <w:rPr>
                <w:rStyle w:val="eop"/>
                <w:rFonts w:asciiTheme="minorHAnsi" w:hAnsiTheme="minorHAnsi" w:cs="Arial"/>
              </w:rPr>
              <w:t> </w:t>
            </w:r>
          </w:p>
          <w:p w14:paraId="75BB0263"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2578980"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What is your current employment status?</w:t>
            </w:r>
            <w:r w:rsidRPr="003C7470">
              <w:rPr>
                <w:rStyle w:val="eop"/>
                <w:rFonts w:asciiTheme="minorHAnsi" w:hAnsiTheme="minorHAnsi" w:cs="Arial"/>
              </w:rPr>
              <w:t> </w:t>
            </w:r>
          </w:p>
          <w:p w14:paraId="1342BEF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02A46D1D" w14:textId="77777777" w:rsidR="00984077" w:rsidRPr="003C7470" w:rsidRDefault="00984077" w:rsidP="00984077">
            <w:pPr>
              <w:pStyle w:val="paragraph"/>
              <w:numPr>
                <w:ilvl w:val="0"/>
                <w:numId w:val="14"/>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Full-time employment</w:t>
            </w:r>
            <w:r w:rsidRPr="003C7470">
              <w:rPr>
                <w:rStyle w:val="eop"/>
                <w:rFonts w:asciiTheme="minorHAnsi" w:hAnsiTheme="minorHAnsi" w:cs="Arial"/>
              </w:rPr>
              <w:t> </w:t>
            </w:r>
          </w:p>
          <w:p w14:paraId="78FA962C" w14:textId="77777777" w:rsidR="00984077" w:rsidRPr="003C7470" w:rsidRDefault="00984077" w:rsidP="00984077">
            <w:pPr>
              <w:pStyle w:val="paragraph"/>
              <w:numPr>
                <w:ilvl w:val="0"/>
                <w:numId w:val="14"/>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Part-time employment</w:t>
            </w:r>
            <w:r w:rsidRPr="003C7470">
              <w:rPr>
                <w:rStyle w:val="eop"/>
                <w:rFonts w:asciiTheme="minorHAnsi" w:hAnsiTheme="minorHAnsi" w:cs="Arial"/>
              </w:rPr>
              <w:t> </w:t>
            </w:r>
          </w:p>
          <w:p w14:paraId="40600F5F" w14:textId="77777777" w:rsidR="00984077" w:rsidRPr="003C7470" w:rsidRDefault="00984077" w:rsidP="00984077">
            <w:pPr>
              <w:pStyle w:val="paragraph"/>
              <w:numPr>
                <w:ilvl w:val="0"/>
                <w:numId w:val="14"/>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Unemployed</w:t>
            </w:r>
            <w:r w:rsidRPr="003C7470">
              <w:rPr>
                <w:rStyle w:val="eop"/>
                <w:rFonts w:asciiTheme="minorHAnsi" w:hAnsiTheme="minorHAnsi" w:cs="Arial"/>
              </w:rPr>
              <w:t> </w:t>
            </w:r>
          </w:p>
          <w:p w14:paraId="403A83F5" w14:textId="77777777" w:rsidR="00984077" w:rsidRPr="003C7470" w:rsidRDefault="00984077" w:rsidP="00984077">
            <w:pPr>
              <w:pStyle w:val="paragraph"/>
              <w:numPr>
                <w:ilvl w:val="0"/>
                <w:numId w:val="15"/>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In higher education</w:t>
            </w:r>
            <w:r w:rsidRPr="003C7470">
              <w:rPr>
                <w:rStyle w:val="eop"/>
                <w:rFonts w:asciiTheme="minorHAnsi" w:hAnsiTheme="minorHAnsi" w:cs="Arial"/>
              </w:rPr>
              <w:t> </w:t>
            </w:r>
          </w:p>
          <w:p w14:paraId="1FE51CAE"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38A0E69"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Please tell us your job and how your career has been influenced by your epilepsy </w:t>
            </w:r>
            <w:r w:rsidRPr="003C7470">
              <w:rPr>
                <w:rStyle w:val="eop"/>
                <w:rFonts w:asciiTheme="minorHAnsi" w:hAnsiTheme="minorHAnsi" w:cs="Arial"/>
              </w:rPr>
              <w:t> </w:t>
            </w:r>
          </w:p>
          <w:p w14:paraId="5257ABC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0865149C"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02E87496" w14:textId="363460EA"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2ACD536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b/>
                <w:bCs/>
                <w:lang w:val="en-GB"/>
              </w:rPr>
              <w:t>Global Impression of Change and Quality of Life</w:t>
            </w:r>
            <w:r w:rsidRPr="003C7470">
              <w:rPr>
                <w:rStyle w:val="eop"/>
                <w:rFonts w:asciiTheme="minorHAnsi" w:hAnsiTheme="minorHAnsi" w:cs="Arial"/>
              </w:rPr>
              <w:t> </w:t>
            </w:r>
          </w:p>
          <w:p w14:paraId="22050650"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5CFF38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Over the past year, how have you felt compared to before you had surgery for your epilepsy? (please tick the box that best describes your condition):</w:t>
            </w:r>
            <w:r w:rsidRPr="003C7470">
              <w:rPr>
                <w:rStyle w:val="eop"/>
                <w:rFonts w:asciiTheme="minorHAnsi" w:hAnsiTheme="minorHAnsi" w:cs="Arial"/>
              </w:rPr>
              <w:t> </w:t>
            </w:r>
          </w:p>
          <w:p w14:paraId="05BE0199"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54FFA9C" w14:textId="77777777" w:rsidR="00984077" w:rsidRPr="003C7470" w:rsidRDefault="00984077" w:rsidP="00984077">
            <w:pPr>
              <w:pStyle w:val="paragraph"/>
              <w:numPr>
                <w:ilvl w:val="0"/>
                <w:numId w:val="16"/>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Very much improved</w:t>
            </w:r>
            <w:r w:rsidRPr="003C7470">
              <w:rPr>
                <w:rStyle w:val="eop"/>
                <w:rFonts w:asciiTheme="minorHAnsi" w:hAnsiTheme="minorHAnsi" w:cs="Arial"/>
              </w:rPr>
              <w:t> </w:t>
            </w:r>
          </w:p>
          <w:p w14:paraId="484E1D12" w14:textId="77777777" w:rsidR="00984077" w:rsidRPr="003C7470" w:rsidRDefault="00984077" w:rsidP="00984077">
            <w:pPr>
              <w:pStyle w:val="paragraph"/>
              <w:numPr>
                <w:ilvl w:val="0"/>
                <w:numId w:val="16"/>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Much improved</w:t>
            </w:r>
            <w:r w:rsidRPr="003C7470">
              <w:rPr>
                <w:rStyle w:val="eop"/>
                <w:rFonts w:asciiTheme="minorHAnsi" w:hAnsiTheme="minorHAnsi" w:cs="Arial"/>
              </w:rPr>
              <w:t> </w:t>
            </w:r>
          </w:p>
          <w:p w14:paraId="77BE12AD" w14:textId="77777777" w:rsidR="00984077" w:rsidRPr="003C7470" w:rsidRDefault="00984077" w:rsidP="00984077">
            <w:pPr>
              <w:pStyle w:val="paragraph"/>
              <w:numPr>
                <w:ilvl w:val="0"/>
                <w:numId w:val="17"/>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Minimally improved</w:t>
            </w:r>
            <w:r w:rsidRPr="003C7470">
              <w:rPr>
                <w:rStyle w:val="eop"/>
                <w:rFonts w:asciiTheme="minorHAnsi" w:hAnsiTheme="minorHAnsi" w:cs="Arial"/>
              </w:rPr>
              <w:t> </w:t>
            </w:r>
          </w:p>
          <w:p w14:paraId="51DF8091" w14:textId="77777777" w:rsidR="00984077" w:rsidRPr="003C7470" w:rsidRDefault="00984077" w:rsidP="00984077">
            <w:pPr>
              <w:pStyle w:val="paragraph"/>
              <w:numPr>
                <w:ilvl w:val="0"/>
                <w:numId w:val="17"/>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No change</w:t>
            </w:r>
            <w:r w:rsidRPr="003C7470">
              <w:rPr>
                <w:rStyle w:val="eop"/>
                <w:rFonts w:asciiTheme="minorHAnsi" w:hAnsiTheme="minorHAnsi" w:cs="Arial"/>
              </w:rPr>
              <w:t> </w:t>
            </w:r>
          </w:p>
          <w:p w14:paraId="06540F20" w14:textId="77777777" w:rsidR="00984077" w:rsidRPr="003C7470" w:rsidRDefault="00984077" w:rsidP="00984077">
            <w:pPr>
              <w:pStyle w:val="paragraph"/>
              <w:numPr>
                <w:ilvl w:val="0"/>
                <w:numId w:val="17"/>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Minimally worse</w:t>
            </w:r>
            <w:r w:rsidRPr="003C7470">
              <w:rPr>
                <w:rStyle w:val="eop"/>
                <w:rFonts w:asciiTheme="minorHAnsi" w:hAnsiTheme="minorHAnsi" w:cs="Arial"/>
              </w:rPr>
              <w:t> </w:t>
            </w:r>
          </w:p>
          <w:p w14:paraId="61D4E6EF" w14:textId="77777777" w:rsidR="00984077" w:rsidRPr="003C7470" w:rsidRDefault="00984077" w:rsidP="00984077">
            <w:pPr>
              <w:pStyle w:val="paragraph"/>
              <w:numPr>
                <w:ilvl w:val="0"/>
                <w:numId w:val="17"/>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Much worse</w:t>
            </w:r>
            <w:r w:rsidRPr="003C7470">
              <w:rPr>
                <w:rStyle w:val="eop"/>
                <w:rFonts w:asciiTheme="minorHAnsi" w:hAnsiTheme="minorHAnsi" w:cs="Arial"/>
              </w:rPr>
              <w:t> </w:t>
            </w:r>
          </w:p>
          <w:p w14:paraId="3FAC5463" w14:textId="77777777" w:rsidR="00984077" w:rsidRPr="003C7470" w:rsidRDefault="00984077" w:rsidP="00984077">
            <w:pPr>
              <w:pStyle w:val="paragraph"/>
              <w:numPr>
                <w:ilvl w:val="0"/>
                <w:numId w:val="17"/>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Very much worse</w:t>
            </w:r>
            <w:r w:rsidRPr="003C7470">
              <w:rPr>
                <w:rStyle w:val="eop"/>
                <w:rFonts w:asciiTheme="minorHAnsi" w:hAnsiTheme="minorHAnsi" w:cs="Arial"/>
              </w:rPr>
              <w:t> </w:t>
            </w:r>
          </w:p>
          <w:p w14:paraId="512E3394"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747D97E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How has the quality of your life changed since you had surgery for your epilepsy?</w:t>
            </w:r>
            <w:r w:rsidRPr="003C7470">
              <w:rPr>
                <w:rStyle w:val="eop"/>
                <w:rFonts w:asciiTheme="minorHAnsi" w:hAnsiTheme="minorHAnsi" w:cs="Arial"/>
              </w:rPr>
              <w:t> </w:t>
            </w:r>
          </w:p>
          <w:p w14:paraId="113911F2"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55723E2A" w14:textId="77777777" w:rsidR="00984077" w:rsidRPr="003C7470" w:rsidRDefault="00984077" w:rsidP="00984077">
            <w:pPr>
              <w:pStyle w:val="paragraph"/>
              <w:numPr>
                <w:ilvl w:val="0"/>
                <w:numId w:val="1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Very much improved</w:t>
            </w:r>
            <w:r w:rsidRPr="003C7470">
              <w:rPr>
                <w:rStyle w:val="eop"/>
                <w:rFonts w:asciiTheme="minorHAnsi" w:hAnsiTheme="minorHAnsi" w:cs="Arial"/>
              </w:rPr>
              <w:t> </w:t>
            </w:r>
          </w:p>
          <w:p w14:paraId="1AC7B584" w14:textId="77777777" w:rsidR="00984077" w:rsidRPr="003C7470" w:rsidRDefault="00984077" w:rsidP="00984077">
            <w:pPr>
              <w:pStyle w:val="paragraph"/>
              <w:numPr>
                <w:ilvl w:val="0"/>
                <w:numId w:val="18"/>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Much improved</w:t>
            </w:r>
            <w:r w:rsidRPr="003C7470">
              <w:rPr>
                <w:rStyle w:val="eop"/>
                <w:rFonts w:asciiTheme="minorHAnsi" w:hAnsiTheme="minorHAnsi" w:cs="Arial"/>
              </w:rPr>
              <w:t> </w:t>
            </w:r>
          </w:p>
          <w:p w14:paraId="7A8B3DC6" w14:textId="77777777" w:rsidR="00984077" w:rsidRPr="003C7470" w:rsidRDefault="00984077" w:rsidP="00984077">
            <w:pPr>
              <w:pStyle w:val="paragraph"/>
              <w:numPr>
                <w:ilvl w:val="0"/>
                <w:numId w:val="1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Minimally improved</w:t>
            </w:r>
            <w:r w:rsidRPr="003C7470">
              <w:rPr>
                <w:rStyle w:val="eop"/>
                <w:rFonts w:asciiTheme="minorHAnsi" w:hAnsiTheme="minorHAnsi" w:cs="Arial"/>
              </w:rPr>
              <w:t> </w:t>
            </w:r>
          </w:p>
          <w:p w14:paraId="4ACDD74E" w14:textId="77777777" w:rsidR="00984077" w:rsidRPr="003C7470" w:rsidRDefault="00984077" w:rsidP="00984077">
            <w:pPr>
              <w:pStyle w:val="paragraph"/>
              <w:numPr>
                <w:ilvl w:val="0"/>
                <w:numId w:val="1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No change</w:t>
            </w:r>
            <w:r w:rsidRPr="003C7470">
              <w:rPr>
                <w:rStyle w:val="eop"/>
                <w:rFonts w:asciiTheme="minorHAnsi" w:hAnsiTheme="minorHAnsi" w:cs="Arial"/>
              </w:rPr>
              <w:t> </w:t>
            </w:r>
          </w:p>
          <w:p w14:paraId="55C9A746" w14:textId="77777777" w:rsidR="00984077" w:rsidRPr="003C7470" w:rsidRDefault="00984077" w:rsidP="00984077">
            <w:pPr>
              <w:pStyle w:val="paragraph"/>
              <w:numPr>
                <w:ilvl w:val="0"/>
                <w:numId w:val="1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lastRenderedPageBreak/>
              <w:t>Minimally worse</w:t>
            </w:r>
            <w:r w:rsidRPr="003C7470">
              <w:rPr>
                <w:rStyle w:val="eop"/>
                <w:rFonts w:asciiTheme="minorHAnsi" w:hAnsiTheme="minorHAnsi" w:cs="Arial"/>
              </w:rPr>
              <w:t> </w:t>
            </w:r>
          </w:p>
          <w:p w14:paraId="3422FD66" w14:textId="77777777" w:rsidR="00984077" w:rsidRPr="003C7470" w:rsidRDefault="00984077" w:rsidP="00984077">
            <w:pPr>
              <w:pStyle w:val="paragraph"/>
              <w:numPr>
                <w:ilvl w:val="0"/>
                <w:numId w:val="1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Much worse</w:t>
            </w:r>
            <w:r w:rsidRPr="003C7470">
              <w:rPr>
                <w:rStyle w:val="eop"/>
                <w:rFonts w:asciiTheme="minorHAnsi" w:hAnsiTheme="minorHAnsi" w:cs="Arial"/>
              </w:rPr>
              <w:t> </w:t>
            </w:r>
          </w:p>
          <w:p w14:paraId="3D600B25" w14:textId="77777777" w:rsidR="00984077" w:rsidRPr="003C7470" w:rsidRDefault="00984077" w:rsidP="00984077">
            <w:pPr>
              <w:pStyle w:val="paragraph"/>
              <w:numPr>
                <w:ilvl w:val="0"/>
                <w:numId w:val="19"/>
              </w:numPr>
              <w:spacing w:before="0" w:beforeAutospacing="0" w:after="0" w:afterAutospacing="0"/>
              <w:ind w:left="360" w:firstLine="0"/>
              <w:textAlignment w:val="baseline"/>
              <w:rPr>
                <w:rFonts w:asciiTheme="minorHAnsi" w:hAnsiTheme="minorHAnsi" w:cs="Arial"/>
              </w:rPr>
            </w:pPr>
            <w:r w:rsidRPr="003C7470">
              <w:rPr>
                <w:rStyle w:val="normaltextrun"/>
                <w:rFonts w:asciiTheme="minorHAnsi" w:hAnsiTheme="minorHAnsi" w:cs="Arial"/>
                <w:lang w:val="en-GB"/>
              </w:rPr>
              <w:t>Very much worse</w:t>
            </w:r>
            <w:r w:rsidRPr="003C7470">
              <w:rPr>
                <w:rStyle w:val="eop"/>
                <w:rFonts w:asciiTheme="minorHAnsi" w:hAnsiTheme="minorHAnsi" w:cs="Arial"/>
              </w:rPr>
              <w:t> </w:t>
            </w:r>
          </w:p>
          <w:p w14:paraId="28986329"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7920D1C4"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Is there anything else you would like to tell us?</w:t>
            </w:r>
            <w:r w:rsidRPr="003C7470">
              <w:rPr>
                <w:rStyle w:val="eop"/>
                <w:rFonts w:asciiTheme="minorHAnsi" w:hAnsiTheme="minorHAnsi" w:cs="Arial"/>
              </w:rPr>
              <w:t> </w:t>
            </w:r>
          </w:p>
          <w:p w14:paraId="7B1C3D0B"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055EBE1E"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49855BCA" w14:textId="1276CFA5" w:rsidR="00984077" w:rsidRPr="003C7470" w:rsidRDefault="00984077" w:rsidP="00990C49">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1C1F3DCF"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If you are happy for your comments to be included (anonymously) in any publication, please indicate so here:</w:t>
            </w:r>
            <w:r w:rsidRPr="003C7470">
              <w:rPr>
                <w:rStyle w:val="eop"/>
                <w:rFonts w:asciiTheme="minorHAnsi" w:hAnsiTheme="minorHAnsi" w:cs="Arial"/>
              </w:rPr>
              <w:t> </w:t>
            </w:r>
          </w:p>
          <w:p w14:paraId="7592F77A"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222CF5E3" w14:textId="77777777" w:rsidR="00984077" w:rsidRPr="003C7470" w:rsidRDefault="00984077" w:rsidP="00984077">
            <w:pPr>
              <w:pStyle w:val="paragraph"/>
              <w:numPr>
                <w:ilvl w:val="0"/>
                <w:numId w:val="20"/>
              </w:numPr>
              <w:spacing w:before="0" w:beforeAutospacing="0" w:after="0" w:afterAutospacing="0"/>
              <w:ind w:left="1080" w:firstLine="0"/>
              <w:textAlignment w:val="baseline"/>
              <w:rPr>
                <w:rFonts w:asciiTheme="minorHAnsi" w:hAnsiTheme="minorHAnsi" w:cs="Arial"/>
              </w:rPr>
            </w:pPr>
            <w:r w:rsidRPr="003C7470">
              <w:rPr>
                <w:rStyle w:val="normaltextrun"/>
                <w:rFonts w:asciiTheme="minorHAnsi" w:hAnsiTheme="minorHAnsi" w:cs="Arial"/>
                <w:lang w:val="en-GB"/>
              </w:rPr>
              <w:t>I am happy for my comments to be used in any publication</w:t>
            </w:r>
            <w:r w:rsidRPr="003C7470">
              <w:rPr>
                <w:rStyle w:val="eop"/>
                <w:rFonts w:asciiTheme="minorHAnsi" w:hAnsiTheme="minorHAnsi" w:cs="Arial"/>
              </w:rPr>
              <w:t> </w:t>
            </w:r>
          </w:p>
          <w:p w14:paraId="31E1D4F7" w14:textId="77777777" w:rsidR="00984077" w:rsidRPr="003C7470" w:rsidRDefault="00984077" w:rsidP="00984077">
            <w:pPr>
              <w:pStyle w:val="paragraph"/>
              <w:spacing w:before="0" w:beforeAutospacing="0" w:after="0" w:afterAutospacing="0"/>
              <w:ind w:left="1440"/>
              <w:textAlignment w:val="baseline"/>
              <w:rPr>
                <w:rFonts w:asciiTheme="minorHAnsi" w:hAnsiTheme="minorHAnsi" w:cs="Segoe UI"/>
              </w:rPr>
            </w:pPr>
            <w:r w:rsidRPr="003C7470">
              <w:rPr>
                <w:rStyle w:val="eop"/>
                <w:rFonts w:asciiTheme="minorHAnsi" w:hAnsiTheme="minorHAnsi" w:cs="Arial"/>
              </w:rPr>
              <w:t> </w:t>
            </w:r>
          </w:p>
          <w:p w14:paraId="3FB3D6DB" w14:textId="77777777" w:rsidR="00984077" w:rsidRPr="003C7470" w:rsidRDefault="00984077" w:rsidP="00984077">
            <w:pPr>
              <w:pStyle w:val="paragraph"/>
              <w:numPr>
                <w:ilvl w:val="0"/>
                <w:numId w:val="21"/>
              </w:numPr>
              <w:spacing w:before="0" w:beforeAutospacing="0" w:after="0" w:afterAutospacing="0"/>
              <w:ind w:left="1080" w:firstLine="0"/>
              <w:textAlignment w:val="baseline"/>
              <w:rPr>
                <w:rFonts w:asciiTheme="minorHAnsi" w:hAnsiTheme="minorHAnsi" w:cs="Arial"/>
              </w:rPr>
            </w:pPr>
            <w:r w:rsidRPr="003C7470">
              <w:rPr>
                <w:rStyle w:val="normaltextrun"/>
                <w:rFonts w:asciiTheme="minorHAnsi" w:hAnsiTheme="minorHAnsi" w:cs="Arial"/>
                <w:lang w:val="en-GB"/>
              </w:rPr>
              <w:t>I do want my comments to be used in any final publication</w:t>
            </w:r>
            <w:r w:rsidRPr="003C7470">
              <w:rPr>
                <w:rStyle w:val="eop"/>
                <w:rFonts w:asciiTheme="minorHAnsi" w:hAnsiTheme="minorHAnsi" w:cs="Arial"/>
              </w:rPr>
              <w:t> </w:t>
            </w:r>
          </w:p>
          <w:p w14:paraId="71466234"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34324C2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             Are you happy for us to contact you by telephone if further information is required? </w:t>
            </w:r>
            <w:r w:rsidRPr="003C7470">
              <w:rPr>
                <w:rStyle w:val="eop"/>
                <w:rFonts w:asciiTheme="minorHAnsi" w:hAnsiTheme="minorHAnsi" w:cs="Arial"/>
              </w:rPr>
              <w:t> </w:t>
            </w:r>
          </w:p>
          <w:p w14:paraId="089FE69C"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normaltextrun"/>
                <w:rFonts w:asciiTheme="minorHAnsi" w:hAnsiTheme="minorHAnsi" w:cs="Arial"/>
                <w:lang w:val="en-GB"/>
              </w:rPr>
              <w:t>   </w:t>
            </w:r>
            <w:r w:rsidRPr="003C7470">
              <w:rPr>
                <w:rStyle w:val="eop"/>
                <w:rFonts w:asciiTheme="minorHAnsi" w:hAnsiTheme="minorHAnsi" w:cs="Arial"/>
              </w:rPr>
              <w:t> </w:t>
            </w:r>
          </w:p>
          <w:p w14:paraId="795EA6DD" w14:textId="77777777" w:rsidR="00984077" w:rsidRPr="003C7470" w:rsidRDefault="00984077" w:rsidP="00984077">
            <w:pPr>
              <w:pStyle w:val="paragraph"/>
              <w:numPr>
                <w:ilvl w:val="0"/>
                <w:numId w:val="22"/>
              </w:numPr>
              <w:spacing w:before="0" w:beforeAutospacing="0" w:after="0" w:afterAutospacing="0"/>
              <w:ind w:left="1395" w:firstLine="0"/>
              <w:textAlignment w:val="baseline"/>
              <w:rPr>
                <w:rFonts w:asciiTheme="minorHAnsi" w:hAnsiTheme="minorHAnsi" w:cs="Arial"/>
              </w:rPr>
            </w:pPr>
            <w:r w:rsidRPr="003C7470">
              <w:rPr>
                <w:rStyle w:val="normaltextrun"/>
                <w:rFonts w:asciiTheme="minorHAnsi" w:hAnsiTheme="minorHAnsi" w:cs="Arial"/>
                <w:lang w:val="en-GB"/>
              </w:rPr>
              <w:t>Yes</w:t>
            </w:r>
            <w:r w:rsidRPr="003C7470">
              <w:rPr>
                <w:rStyle w:val="eop"/>
                <w:rFonts w:asciiTheme="minorHAnsi" w:hAnsiTheme="minorHAnsi" w:cs="Arial"/>
              </w:rPr>
              <w:t> </w:t>
            </w:r>
          </w:p>
          <w:p w14:paraId="3F347554" w14:textId="77777777" w:rsidR="00984077" w:rsidRPr="003C7470" w:rsidRDefault="00984077" w:rsidP="00984077">
            <w:pPr>
              <w:pStyle w:val="paragraph"/>
              <w:numPr>
                <w:ilvl w:val="0"/>
                <w:numId w:val="22"/>
              </w:numPr>
              <w:spacing w:before="0" w:beforeAutospacing="0" w:after="0" w:afterAutospacing="0"/>
              <w:ind w:left="1395" w:firstLine="0"/>
              <w:textAlignment w:val="baseline"/>
              <w:rPr>
                <w:rFonts w:asciiTheme="minorHAnsi" w:hAnsiTheme="minorHAnsi" w:cs="Arial"/>
              </w:rPr>
            </w:pPr>
            <w:r w:rsidRPr="003C7470">
              <w:rPr>
                <w:rStyle w:val="normaltextrun"/>
                <w:rFonts w:asciiTheme="minorHAnsi" w:hAnsiTheme="minorHAnsi" w:cs="Arial"/>
                <w:lang w:val="en-GB"/>
              </w:rPr>
              <w:t>No</w:t>
            </w:r>
            <w:r w:rsidRPr="003C7470">
              <w:rPr>
                <w:rStyle w:val="eop"/>
                <w:rFonts w:asciiTheme="minorHAnsi" w:hAnsiTheme="minorHAnsi" w:cs="Arial"/>
              </w:rPr>
              <w:t> </w:t>
            </w:r>
          </w:p>
          <w:p w14:paraId="5A85F9E5" w14:textId="77777777" w:rsidR="00984077" w:rsidRPr="003C7470" w:rsidRDefault="00984077" w:rsidP="00984077">
            <w:pPr>
              <w:pStyle w:val="paragraph"/>
              <w:spacing w:before="0" w:beforeAutospacing="0" w:after="0" w:afterAutospacing="0"/>
              <w:textAlignment w:val="baseline"/>
              <w:rPr>
                <w:rFonts w:asciiTheme="minorHAnsi" w:hAnsiTheme="minorHAnsi" w:cs="Segoe UI"/>
              </w:rPr>
            </w:pPr>
            <w:r w:rsidRPr="003C7470">
              <w:rPr>
                <w:rStyle w:val="eop"/>
                <w:rFonts w:asciiTheme="minorHAnsi" w:hAnsiTheme="minorHAnsi" w:cs="Arial"/>
              </w:rPr>
              <w:t> </w:t>
            </w:r>
          </w:p>
          <w:p w14:paraId="60D0B2FC"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My preferred phone number is </w:t>
            </w:r>
            <w:r w:rsidRPr="003C7470">
              <w:rPr>
                <w:rStyle w:val="eop"/>
                <w:rFonts w:asciiTheme="minorHAnsi" w:hAnsiTheme="minorHAnsi" w:cs="Arial"/>
              </w:rPr>
              <w:t> </w:t>
            </w:r>
          </w:p>
          <w:p w14:paraId="416F63DC"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6956C17E"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4049DF0E"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6CFF0595"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and preferred contact time</w:t>
            </w:r>
            <w:r w:rsidRPr="003C7470">
              <w:rPr>
                <w:rStyle w:val="eop"/>
                <w:rFonts w:asciiTheme="minorHAnsi" w:hAnsiTheme="minorHAnsi" w:cs="Arial"/>
              </w:rPr>
              <w:t> </w:t>
            </w:r>
          </w:p>
          <w:p w14:paraId="0E861BBE"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49E3102E"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normaltextrun"/>
                <w:rFonts w:asciiTheme="minorHAnsi" w:hAnsiTheme="minorHAnsi" w:cs="Arial"/>
                <w:lang w:val="en-GB"/>
              </w:rPr>
              <w:t>………………………………………………………...</w:t>
            </w:r>
            <w:r w:rsidRPr="003C7470">
              <w:rPr>
                <w:rStyle w:val="eop"/>
                <w:rFonts w:asciiTheme="minorHAnsi" w:hAnsiTheme="minorHAnsi" w:cs="Arial"/>
              </w:rPr>
              <w:t> </w:t>
            </w:r>
          </w:p>
          <w:p w14:paraId="26F08B7B"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7523AE32" w14:textId="77777777" w:rsidR="00984077" w:rsidRDefault="00984077" w:rsidP="00984077">
            <w:pPr>
              <w:pStyle w:val="paragraph"/>
              <w:spacing w:before="0" w:beforeAutospacing="0" w:after="0" w:afterAutospacing="0"/>
              <w:ind w:left="720"/>
              <w:textAlignment w:val="baseline"/>
              <w:rPr>
                <w:rStyle w:val="eop"/>
                <w:rFonts w:asciiTheme="minorHAnsi" w:hAnsiTheme="minorHAnsi" w:cs="Arial"/>
              </w:rPr>
            </w:pPr>
            <w:r w:rsidRPr="003C7470">
              <w:rPr>
                <w:rStyle w:val="normaltextrun"/>
                <w:rFonts w:asciiTheme="minorHAnsi" w:hAnsiTheme="minorHAnsi" w:cs="Arial"/>
                <w:lang w:val="en-GB"/>
              </w:rPr>
              <w:t>Thank you for taking the time to answer and return this questionnaire. We would appreciate if you could also answer the ‘Quality of Life in Epilepsy’ questionnaire. Your responses will be anonymised and will help us to review the outcomes of epilepsy surgery. </w:t>
            </w:r>
            <w:r w:rsidRPr="003C7470">
              <w:rPr>
                <w:rStyle w:val="eop"/>
                <w:rFonts w:asciiTheme="minorHAnsi" w:hAnsiTheme="minorHAnsi" w:cs="Arial"/>
              </w:rPr>
              <w:t> </w:t>
            </w:r>
          </w:p>
          <w:p w14:paraId="1A4274F0" w14:textId="77777777" w:rsidR="008C5B1D" w:rsidRDefault="008C5B1D" w:rsidP="00984077">
            <w:pPr>
              <w:pStyle w:val="paragraph"/>
              <w:spacing w:before="0" w:beforeAutospacing="0" w:after="0" w:afterAutospacing="0"/>
              <w:ind w:left="720"/>
              <w:textAlignment w:val="baseline"/>
              <w:rPr>
                <w:rStyle w:val="eop"/>
                <w:rFonts w:asciiTheme="minorHAnsi" w:hAnsiTheme="minorHAnsi" w:cs="Arial"/>
              </w:rPr>
            </w:pPr>
          </w:p>
          <w:p w14:paraId="028CDE8D" w14:textId="77777777" w:rsidR="008C5B1D" w:rsidRDefault="008C5B1D" w:rsidP="00984077">
            <w:pPr>
              <w:pStyle w:val="paragraph"/>
              <w:spacing w:before="0" w:beforeAutospacing="0" w:after="0" w:afterAutospacing="0"/>
              <w:ind w:left="720"/>
              <w:textAlignment w:val="baseline"/>
              <w:rPr>
                <w:rStyle w:val="eop"/>
                <w:rFonts w:asciiTheme="minorHAnsi" w:hAnsiTheme="minorHAnsi" w:cs="Arial"/>
              </w:rPr>
            </w:pPr>
          </w:p>
          <w:p w14:paraId="71428603" w14:textId="77777777" w:rsidR="008C5B1D" w:rsidRPr="003C7470" w:rsidRDefault="008C5B1D" w:rsidP="00984077">
            <w:pPr>
              <w:pStyle w:val="paragraph"/>
              <w:spacing w:before="0" w:beforeAutospacing="0" w:after="0" w:afterAutospacing="0"/>
              <w:ind w:left="720"/>
              <w:textAlignment w:val="baseline"/>
              <w:rPr>
                <w:rFonts w:asciiTheme="minorHAnsi" w:hAnsiTheme="minorHAnsi" w:cs="Segoe UI"/>
              </w:rPr>
            </w:pPr>
          </w:p>
          <w:p w14:paraId="74DE9D10" w14:textId="77777777" w:rsidR="00984077" w:rsidRPr="003C7470" w:rsidRDefault="00984077" w:rsidP="00984077">
            <w:pPr>
              <w:pStyle w:val="paragraph"/>
              <w:spacing w:before="0" w:beforeAutospacing="0" w:after="0" w:afterAutospacing="0"/>
              <w:ind w:left="720"/>
              <w:textAlignment w:val="baseline"/>
              <w:rPr>
                <w:rFonts w:asciiTheme="minorHAnsi" w:hAnsiTheme="minorHAnsi" w:cs="Segoe UI"/>
              </w:rPr>
            </w:pPr>
            <w:r w:rsidRPr="003C7470">
              <w:rPr>
                <w:rStyle w:val="eop"/>
                <w:rFonts w:asciiTheme="minorHAnsi" w:hAnsiTheme="minorHAnsi" w:cs="Arial"/>
              </w:rPr>
              <w:t> </w:t>
            </w:r>
          </w:p>
          <w:p w14:paraId="65156FDA" w14:textId="0EE76985" w:rsidR="00984077" w:rsidRPr="00984077" w:rsidRDefault="00984077" w:rsidP="003A2B62">
            <w:pPr>
              <w:rPr>
                <w:rFonts w:eastAsia="Times New Roman" w:cs="Arial"/>
                <w:b/>
                <w:color w:val="000000" w:themeColor="text1"/>
              </w:rPr>
            </w:pPr>
          </w:p>
        </w:tc>
      </w:tr>
    </w:tbl>
    <w:p w14:paraId="6CA2DF9B" w14:textId="2C563493" w:rsidR="00E574B8" w:rsidRPr="00B202BF" w:rsidRDefault="008C5B1D" w:rsidP="00014FE1">
      <w:pPr>
        <w:spacing w:line="480" w:lineRule="auto"/>
        <w:rPr>
          <w:rFonts w:asciiTheme="minorHAnsi" w:hAnsiTheme="minorHAnsi"/>
          <w:b/>
        </w:rPr>
      </w:pPr>
      <w:r w:rsidRPr="00B202BF">
        <w:rPr>
          <w:rFonts w:asciiTheme="minorHAnsi" w:hAnsiTheme="minorHAnsi"/>
          <w:b/>
        </w:rPr>
        <w:lastRenderedPageBreak/>
        <w:t>Appendix 3:</w:t>
      </w:r>
      <w:r w:rsidR="00B202BF">
        <w:rPr>
          <w:rFonts w:asciiTheme="minorHAnsi" w:hAnsiTheme="minorHAnsi"/>
          <w:b/>
        </w:rPr>
        <w:t xml:space="preserve"> </w:t>
      </w:r>
      <w:r w:rsidR="00B202BF">
        <w:rPr>
          <w:rFonts w:asciiTheme="minorHAnsi" w:hAnsiTheme="minorHAnsi"/>
        </w:rPr>
        <w:t>QOLIE 31-P</w:t>
      </w:r>
    </w:p>
    <w:p w14:paraId="7F00938C" w14:textId="5A7F43F8" w:rsidR="00235B44" w:rsidRDefault="00235B44" w:rsidP="00216ED6">
      <w:pPr>
        <w:spacing w:line="480" w:lineRule="auto"/>
        <w:rPr>
          <w:b/>
        </w:rPr>
      </w:pPr>
    </w:p>
    <w:sectPr w:rsidR="00235B44" w:rsidSect="00206B7E">
      <w:headerReference w:type="default" r:id="rId23"/>
      <w:footerReference w:type="even" r:id="rId24"/>
      <w:footerReference w:type="default" r:id="rId25"/>
      <w:pgSz w:w="11900" w:h="16840"/>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4" w:author="Owen Pickrell" w:date="2019-05-10T19:47:00Z" w:initials="OP">
    <w:p w14:paraId="461F1E3D" w14:textId="3B8BEAF2" w:rsidR="00270FB2" w:rsidRDefault="00270FB2">
      <w:pPr>
        <w:pStyle w:val="CommentText"/>
      </w:pPr>
      <w:r>
        <w:rPr>
          <w:rStyle w:val="CommentReference"/>
        </w:rPr>
        <w:annotationRef/>
      </w:r>
      <w:r>
        <w:t>I think commas as thousands seperators in an American journal</w:t>
      </w:r>
    </w:p>
  </w:comment>
  <w:comment w:id="226" w:author="Owen Pickrell" w:date="2019-05-10T19:52:00Z" w:initials="OP">
    <w:p w14:paraId="4BFD0287" w14:textId="037D160F" w:rsidR="00270FB2" w:rsidRDefault="00270FB2">
      <w:pPr>
        <w:pStyle w:val="CommentText"/>
      </w:pPr>
      <w:r>
        <w:rPr>
          <w:rStyle w:val="CommentReference"/>
        </w:rPr>
        <w:annotationRef/>
      </w:r>
      <w:r>
        <w:t>Changes to American spelling unfortunately!</w:t>
      </w:r>
    </w:p>
  </w:comment>
  <w:comment w:id="240" w:author="Owen Pickrell" w:date="2019-05-10T19:53:00Z" w:initials="OP">
    <w:p w14:paraId="64FB326C" w14:textId="7D9E8904" w:rsidR="00270FB2" w:rsidRDefault="00270FB2">
      <w:pPr>
        <w:pStyle w:val="CommentText"/>
      </w:pPr>
      <w:r>
        <w:rPr>
          <w:rStyle w:val="CommentReference"/>
        </w:rPr>
        <w:annotationRef/>
      </w:r>
      <w:r>
        <w:t>Again American spelling</w:t>
      </w:r>
    </w:p>
  </w:comment>
  <w:comment w:id="255" w:author="Owen Pickrell" w:date="2019-04-25T16:31:00Z" w:initials="OP">
    <w:p w14:paraId="2DBF3920" w14:textId="736CAD62" w:rsidR="00270FB2" w:rsidRDefault="00270FB2">
      <w:pPr>
        <w:pStyle w:val="CommentText"/>
      </w:pPr>
      <w:r>
        <w:rPr>
          <w:rStyle w:val="CommentReference"/>
        </w:rPr>
        <w:annotationRef/>
      </w:r>
      <w:r>
        <w:t>What did we use in the end 1 month or 6 months?</w:t>
      </w:r>
    </w:p>
  </w:comment>
  <w:comment w:id="261" w:author="Lacey A.S." w:date="2019-04-25T16:31:00Z" w:initials="LA">
    <w:p w14:paraId="32762F92" w14:textId="7B201E3E" w:rsidR="00270FB2" w:rsidRDefault="00270FB2">
      <w:pPr>
        <w:pStyle w:val="CommentText"/>
      </w:pPr>
      <w:r>
        <w:rPr>
          <w:rStyle w:val="CommentReference"/>
        </w:rPr>
        <w:annotationRef/>
      </w:r>
      <w:r>
        <w:t>Working on this</w:t>
      </w:r>
      <w:r>
        <w:t>….will be HRG code. Will take half a day to do this.</w:t>
      </w:r>
    </w:p>
  </w:comment>
  <w:comment w:id="250" w:author="Owen Pickrell" w:date="2019-04-25T16:31:00Z" w:initials="OP">
    <w:p w14:paraId="4E862F00" w14:textId="4F1ECCE9" w:rsidR="00270FB2" w:rsidRDefault="00270FB2">
      <w:pPr>
        <w:pStyle w:val="CommentText"/>
      </w:pPr>
      <w:r>
        <w:rPr>
          <w:rStyle w:val="CommentReference"/>
        </w:rPr>
        <w:annotationRef/>
      </w:r>
      <w:r>
        <w:t>Arron/Ffion please check this, add as necessary</w:t>
      </w:r>
    </w:p>
  </w:comment>
  <w:comment w:id="293" w:author="Owen Pickrell" w:date="2019-05-10T20:02:00Z" w:initials="OP">
    <w:p w14:paraId="75C26F03" w14:textId="2E2F4ABF" w:rsidR="00270FB2" w:rsidRDefault="00270FB2">
      <w:pPr>
        <w:pStyle w:val="CommentText"/>
      </w:pPr>
      <w:r>
        <w:rPr>
          <w:rStyle w:val="CommentReference"/>
        </w:rPr>
        <w:annotationRef/>
      </w:r>
      <w:r>
        <w:t>Is the mean or median?</w:t>
      </w:r>
    </w:p>
  </w:comment>
  <w:comment w:id="306" w:author="Khalid" w:date="2019-04-25T17:07:00Z" w:initials="K">
    <w:p w14:paraId="45884182" w14:textId="7A1C4CFE" w:rsidR="00270FB2" w:rsidRDefault="00270FB2">
      <w:pPr>
        <w:pStyle w:val="CommentText"/>
      </w:pPr>
      <w:r>
        <w:rPr>
          <w:rStyle w:val="CommentReference"/>
        </w:rPr>
        <w:annotationRef/>
      </w:r>
      <w:r>
        <w:t>Possibly leave out as not stated aim / objective?</w:t>
      </w:r>
    </w:p>
  </w:comment>
  <w:comment w:id="307" w:author="Owen Pickrell" w:date="2019-05-10T20:04:00Z" w:initials="OP">
    <w:p w14:paraId="4684B15A" w14:textId="39740D01" w:rsidR="00270FB2" w:rsidRDefault="00270FB2">
      <w:pPr>
        <w:pStyle w:val="CommentText"/>
      </w:pPr>
      <w:r>
        <w:rPr>
          <w:rStyle w:val="CommentReference"/>
        </w:rPr>
        <w:annotationRef/>
      </w:r>
      <w:r>
        <w:t>Agree – could leave this out</w:t>
      </w:r>
    </w:p>
  </w:comment>
  <w:comment w:id="308" w:author="Khalid" w:date="2019-04-25T17:07:00Z" w:initials="K">
    <w:p w14:paraId="2AC293C0" w14:textId="33B9A0DE" w:rsidR="00270FB2" w:rsidRDefault="00270FB2">
      <w:pPr>
        <w:pStyle w:val="CommentText"/>
      </w:pPr>
      <w:r>
        <w:rPr>
          <w:rStyle w:val="CommentReference"/>
        </w:rPr>
        <w:annotationRef/>
      </w:r>
      <w:r>
        <w:t>Needs more detail – if poss.</w:t>
      </w:r>
    </w:p>
  </w:comment>
  <w:comment w:id="309" w:author="Ben Kansu" w:date="2019-04-30T20:50:00Z" w:initials="BK">
    <w:p w14:paraId="022BA7F3" w14:textId="69104455" w:rsidR="00270FB2" w:rsidRDefault="00270FB2">
      <w:pPr>
        <w:pStyle w:val="CommentText"/>
      </w:pPr>
      <w:r>
        <w:rPr>
          <w:rStyle w:val="CommentReference"/>
        </w:rPr>
        <w:annotationRef/>
      </w:r>
      <w:r>
        <w:t xml:space="preserve">I don’t have any more detail than this. Nor did I originally record anymore so if this isn’t enough then I guess we should take it out </w:t>
      </w:r>
    </w:p>
  </w:comment>
  <w:comment w:id="313" w:author="Owen Pickrell" w:date="2019-05-10T20:05:00Z" w:initials="OP">
    <w:p w14:paraId="16E526C3" w14:textId="1DDEE671" w:rsidR="00270FB2" w:rsidRDefault="00270FB2">
      <w:pPr>
        <w:pStyle w:val="CommentText"/>
      </w:pPr>
      <w:r>
        <w:rPr>
          <w:rStyle w:val="CommentReference"/>
        </w:rPr>
        <w:annotationRef/>
      </w:r>
      <w:r>
        <w:t>Could also delete this</w:t>
      </w:r>
    </w:p>
  </w:comment>
  <w:comment w:id="314" w:author="Owen Pickrell" w:date="2019-05-10T20:06:00Z" w:initials="OP">
    <w:p w14:paraId="7A5A5204" w14:textId="776A5EB8" w:rsidR="00270FB2" w:rsidRDefault="00270FB2">
      <w:pPr>
        <w:pStyle w:val="CommentText"/>
      </w:pPr>
      <w:r>
        <w:rPr>
          <w:rStyle w:val="CommentReference"/>
        </w:rPr>
        <w:annotationRef/>
      </w:r>
      <w:r>
        <w:t>Again, could delete this detail if space is tight</w:t>
      </w:r>
    </w:p>
  </w:comment>
  <w:comment w:id="366" w:author="Lacey A.S." w:date="2019-04-25T16:31:00Z" w:initials="LA">
    <w:p w14:paraId="43396D32" w14:textId="42833FB9" w:rsidR="00270FB2" w:rsidRDefault="00270FB2">
      <w:pPr>
        <w:pStyle w:val="CommentText"/>
      </w:pPr>
      <w:r>
        <w:rPr>
          <w:rStyle w:val="CommentReference"/>
        </w:rPr>
        <w:annotationRef/>
      </w:r>
      <w:r>
        <w:t>Will produce high DPI TIF file for publication.</w:t>
      </w:r>
    </w:p>
  </w:comment>
  <w:comment w:id="350" w:author="Owen Pickrell" w:date="2019-04-25T16:31:00Z" w:initials="OP">
    <w:p w14:paraId="659EC06B" w14:textId="55477D3A" w:rsidR="00270FB2" w:rsidRDefault="00270FB2">
      <w:pPr>
        <w:pStyle w:val="CommentText"/>
      </w:pPr>
      <w:r>
        <w:rPr>
          <w:rStyle w:val="CommentReference"/>
        </w:rPr>
        <w:annotationRef/>
      </w:r>
      <w:r>
        <w:t>Arron/Ffion please check this</w:t>
      </w:r>
    </w:p>
  </w:comment>
  <w:comment w:id="412" w:author="Khalid" w:date="2019-04-25T16:40:00Z" w:initials="K">
    <w:p w14:paraId="1B4BA8F7" w14:textId="141E40E1" w:rsidR="00270FB2" w:rsidRDefault="00270FB2">
      <w:pPr>
        <w:pStyle w:val="CommentText"/>
      </w:pPr>
      <w:r>
        <w:rPr>
          <w:rStyle w:val="CommentReference"/>
        </w:rPr>
        <w:annotationRef/>
      </w:r>
      <w:r>
        <w:t>Why only 28 linked? Can we explain?</w:t>
      </w:r>
    </w:p>
  </w:comment>
  <w:comment w:id="422" w:author="Khalid" w:date="2019-04-25T16:31:00Z" w:initials="K">
    <w:p w14:paraId="72E623E4" w14:textId="3D090E50" w:rsidR="00270FB2" w:rsidRDefault="00270FB2">
      <w:pPr>
        <w:pStyle w:val="CommentText"/>
      </w:pPr>
      <w:r>
        <w:rPr>
          <w:rStyle w:val="CommentReference"/>
        </w:rPr>
        <w:annotationRef/>
      </w:r>
      <w:r>
        <w:t>Ben – can we link seizure type / severity to only the Engel class IV group?</w:t>
      </w:r>
    </w:p>
    <w:p w14:paraId="11428066" w14:textId="77777777" w:rsidR="00270FB2" w:rsidRDefault="00270FB2">
      <w:pPr>
        <w:pStyle w:val="CommentText"/>
      </w:pPr>
    </w:p>
    <w:p w14:paraId="3F448214" w14:textId="77777777" w:rsidR="00270FB2" w:rsidRDefault="00270FB2">
      <w:pPr>
        <w:pStyle w:val="CommentText"/>
      </w:pPr>
    </w:p>
    <w:p w14:paraId="423F0C83" w14:textId="77777777" w:rsidR="00270FB2" w:rsidRDefault="00270FB2">
      <w:pPr>
        <w:pStyle w:val="CommentText"/>
      </w:pPr>
    </w:p>
  </w:comment>
  <w:comment w:id="423" w:author="Ben Kansu" w:date="2019-04-29T15:56:00Z" w:initials="BK">
    <w:p w14:paraId="4A6615B2" w14:textId="15F720D7" w:rsidR="00270FB2" w:rsidRDefault="00270FB2">
      <w:pPr>
        <w:pStyle w:val="CommentText"/>
      </w:pPr>
      <w:r>
        <w:rPr>
          <w:rStyle w:val="CommentReference"/>
        </w:rPr>
        <w:annotationRef/>
      </w:r>
      <w:r>
        <w:t xml:space="preserve">I am not quite sure what you mean? I have got data on all </w:t>
      </w:r>
      <w:r>
        <w:t xml:space="preserve">pt’s seizure type and severity. I can link them to all engle classes. </w:t>
      </w:r>
    </w:p>
  </w:comment>
  <w:comment w:id="495" w:author="Owen Pickrell" w:date="2019-04-25T16:31:00Z" w:initials="OP">
    <w:p w14:paraId="57B4BADA" w14:textId="26BAA51B" w:rsidR="00270FB2" w:rsidRDefault="00270FB2">
      <w:pPr>
        <w:pStyle w:val="CommentText"/>
      </w:pPr>
      <w:r>
        <w:rPr>
          <w:rStyle w:val="CommentReference"/>
        </w:rPr>
        <w:annotationRef/>
      </w:r>
      <w:r>
        <w:t>Need to add these papers in the right place</w:t>
      </w:r>
    </w:p>
  </w:comment>
  <w:comment w:id="496" w:author="Ben Kansu" w:date="2019-04-25T16:31:00Z" w:initials="BK">
    <w:p w14:paraId="78226D9A" w14:textId="0728C787" w:rsidR="00270FB2" w:rsidRDefault="00270FB2">
      <w:pPr>
        <w:pStyle w:val="CommentText"/>
      </w:pPr>
      <w:r>
        <w:rPr>
          <w:rStyle w:val="CommentReference"/>
        </w:rPr>
        <w:annotationRef/>
      </w:r>
      <w:r>
        <w:t xml:space="preserve">Have now added them into my endnote. </w:t>
      </w:r>
    </w:p>
  </w:comment>
  <w:comment w:id="501" w:author="Owen Pickrell" w:date="2019-05-10T20:56:00Z" w:initials="OP">
    <w:p w14:paraId="63C94FF0" w14:textId="335CEF19" w:rsidR="00270FB2" w:rsidRDefault="00270FB2">
      <w:pPr>
        <w:pStyle w:val="CommentText"/>
      </w:pPr>
      <w:r>
        <w:rPr>
          <w:rStyle w:val="CommentReference"/>
        </w:rPr>
        <w:annotationRef/>
      </w:r>
      <w:r>
        <w:t>This is missing!</w:t>
      </w:r>
    </w:p>
  </w:comment>
  <w:comment w:id="504" w:author="Owen Pickrell" w:date="2019-05-10T20:57:00Z" w:initials="OP">
    <w:p w14:paraId="662F1AD7" w14:textId="367755C6" w:rsidR="00270FB2" w:rsidRDefault="00270FB2">
      <w:pPr>
        <w:pStyle w:val="CommentText"/>
      </w:pPr>
      <w:r>
        <w:rPr>
          <w:rStyle w:val="CommentReference"/>
        </w:rPr>
        <w:annotationRef/>
      </w:r>
      <w:r>
        <w:t xml:space="preserve">But you’ve also got the O category in the </w:t>
      </w:r>
      <w:r>
        <w:t>1 year post-surgery graph – so should this just be one seizure?</w:t>
      </w:r>
    </w:p>
  </w:comment>
  <w:comment w:id="536" w:author="Khalid" w:date="2019-04-25T18:40:00Z" w:initials="K">
    <w:p w14:paraId="7B26A6CD" w14:textId="620A6D50" w:rsidR="00270FB2" w:rsidRDefault="00270FB2">
      <w:pPr>
        <w:pStyle w:val="CommentText"/>
      </w:pPr>
      <w:r>
        <w:rPr>
          <w:rStyle w:val="CommentReference"/>
        </w:rPr>
        <w:annotationRef/>
      </w:r>
      <w:r>
        <w:t xml:space="preserve">Ben – is this radiological or histopathological findings? ‘malrotation’ of hippocampus not being histological? </w:t>
      </w:r>
    </w:p>
  </w:comment>
  <w:comment w:id="537" w:author="Ben Kansu" w:date="2019-04-29T16:00:00Z" w:initials="BK">
    <w:p w14:paraId="2A80FF09" w14:textId="0B853366" w:rsidR="00270FB2" w:rsidRDefault="00270FB2">
      <w:pPr>
        <w:pStyle w:val="CommentText"/>
      </w:pPr>
      <w:r>
        <w:rPr>
          <w:rStyle w:val="CommentReference"/>
        </w:rPr>
        <w:annotationRef/>
      </w:r>
      <w:r>
        <w:t xml:space="preserve">I believe all histological, with the acceptation </w:t>
      </w:r>
      <w:r>
        <w:t xml:space="preserve">of  the malrotation.  If I recall correctly the histology was normal tissue? </w:t>
      </w:r>
    </w:p>
  </w:comment>
  <w:comment w:id="552" w:author="Owen Pickrell" w:date="2019-04-25T16:31:00Z" w:initials="OP">
    <w:p w14:paraId="4E4D23EB" w14:textId="509B4243" w:rsidR="00270FB2" w:rsidRDefault="00270FB2">
      <w:pPr>
        <w:pStyle w:val="CommentText"/>
      </w:pPr>
      <w:r>
        <w:rPr>
          <w:rStyle w:val="CommentReference"/>
        </w:rPr>
        <w:annotationRef/>
      </w:r>
      <w:r>
        <w:t>Arron/Ffion need to slot the graph/graphs in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1F1E3D" w15:done="0"/>
  <w15:commentEx w15:paraId="4BFD0287" w15:done="0"/>
  <w15:commentEx w15:paraId="64FB326C" w15:done="0"/>
  <w15:commentEx w15:paraId="2DBF3920" w15:done="0"/>
  <w15:commentEx w15:paraId="32762F92" w15:done="0"/>
  <w15:commentEx w15:paraId="4E862F00" w15:done="0"/>
  <w15:commentEx w15:paraId="75C26F03" w15:done="0"/>
  <w15:commentEx w15:paraId="45884182" w15:done="0"/>
  <w15:commentEx w15:paraId="4684B15A" w15:paraIdParent="45884182" w15:done="0"/>
  <w15:commentEx w15:paraId="2AC293C0" w15:done="0"/>
  <w15:commentEx w15:paraId="022BA7F3" w15:paraIdParent="2AC293C0" w15:done="0"/>
  <w15:commentEx w15:paraId="16E526C3" w15:done="0"/>
  <w15:commentEx w15:paraId="7A5A5204" w15:done="0"/>
  <w15:commentEx w15:paraId="43396D32" w15:done="0"/>
  <w15:commentEx w15:paraId="659EC06B" w15:done="0"/>
  <w15:commentEx w15:paraId="1B4BA8F7" w15:done="0"/>
  <w15:commentEx w15:paraId="423F0C83" w15:done="0"/>
  <w15:commentEx w15:paraId="4A6615B2" w15:paraIdParent="423F0C83" w15:done="0"/>
  <w15:commentEx w15:paraId="57B4BADA" w15:done="0"/>
  <w15:commentEx w15:paraId="78226D9A" w15:paraIdParent="57B4BADA" w15:done="0"/>
  <w15:commentEx w15:paraId="63C94FF0" w15:done="0"/>
  <w15:commentEx w15:paraId="662F1AD7" w15:done="0"/>
  <w15:commentEx w15:paraId="7B26A6CD" w15:done="0"/>
  <w15:commentEx w15:paraId="2A80FF09" w15:paraIdParent="7B26A6CD" w15:done="0"/>
  <w15:commentEx w15:paraId="4E4D23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1F1E3D" w16cid:durableId="208053E8"/>
  <w16cid:commentId w16cid:paraId="4BFD0287" w16cid:durableId="208054E3"/>
  <w16cid:commentId w16cid:paraId="64FB326C" w16cid:durableId="20805522"/>
  <w16cid:commentId w16cid:paraId="2DBF3920" w16cid:durableId="201848C3"/>
  <w16cid:commentId w16cid:paraId="32762F92" w16cid:durableId="2016AD71"/>
  <w16cid:commentId w16cid:paraId="4E862F00" w16cid:durableId="200B1312"/>
  <w16cid:commentId w16cid:paraId="75C26F03" w16cid:durableId="20805748"/>
  <w16cid:commentId w16cid:paraId="45884182" w16cid:durableId="20805036"/>
  <w16cid:commentId w16cid:paraId="4684B15A" w16cid:durableId="208057D0"/>
  <w16cid:commentId w16cid:paraId="2AC293C0" w16cid:durableId="20805037"/>
  <w16cid:commentId w16cid:paraId="022BA7F3" w16cid:durableId="20805038"/>
  <w16cid:commentId w16cid:paraId="16E526C3" w16cid:durableId="20805825"/>
  <w16cid:commentId w16cid:paraId="7A5A5204" w16cid:durableId="20805862"/>
  <w16cid:commentId w16cid:paraId="43396D32" w16cid:durableId="2016E031"/>
  <w16cid:commentId w16cid:paraId="659EC06B" w16cid:durableId="200B113A"/>
  <w16cid:commentId w16cid:paraId="1B4BA8F7" w16cid:durableId="2080503B"/>
  <w16cid:commentId w16cid:paraId="423F0C83" w16cid:durableId="2080503C"/>
  <w16cid:commentId w16cid:paraId="4A6615B2" w16cid:durableId="2080503D"/>
  <w16cid:commentId w16cid:paraId="57B4BADA" w16cid:durableId="20184991"/>
  <w16cid:commentId w16cid:paraId="78226D9A" w16cid:durableId="2080503F"/>
  <w16cid:commentId w16cid:paraId="63C94FF0" w16cid:durableId="208063F0"/>
  <w16cid:commentId w16cid:paraId="662F1AD7" w16cid:durableId="2080643E"/>
  <w16cid:commentId w16cid:paraId="7B26A6CD" w16cid:durableId="20805040"/>
  <w16cid:commentId w16cid:paraId="2A80FF09" w16cid:durableId="20805041"/>
  <w16cid:commentId w16cid:paraId="4E4D23EB" w16cid:durableId="200B10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965D3" w14:textId="77777777" w:rsidR="00500301" w:rsidRDefault="00500301" w:rsidP="00D95703">
      <w:r>
        <w:separator/>
      </w:r>
    </w:p>
  </w:endnote>
  <w:endnote w:type="continuationSeparator" w:id="0">
    <w:p w14:paraId="033F35FE" w14:textId="77777777" w:rsidR="00500301" w:rsidRDefault="00500301" w:rsidP="00D95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B0877" w14:textId="77777777" w:rsidR="00270FB2" w:rsidRDefault="00270FB2" w:rsidP="000D1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D099FE" w14:textId="77777777" w:rsidR="00270FB2" w:rsidRDefault="00270FB2" w:rsidP="004A0B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95BE" w14:textId="235BD1D4" w:rsidR="00270FB2" w:rsidRDefault="00270FB2" w:rsidP="000D14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0ABC76DD" w14:textId="77777777" w:rsidR="00270FB2" w:rsidRDefault="00270FB2" w:rsidP="004A0B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9AF1D" w14:textId="77777777" w:rsidR="00500301" w:rsidRDefault="00500301" w:rsidP="00D95703">
      <w:r>
        <w:separator/>
      </w:r>
    </w:p>
  </w:footnote>
  <w:footnote w:type="continuationSeparator" w:id="0">
    <w:p w14:paraId="72FED359" w14:textId="77777777" w:rsidR="00500301" w:rsidRDefault="00500301" w:rsidP="00D95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2F01A" w14:textId="77777777" w:rsidR="00270FB2" w:rsidRDefault="00270FB2">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C199A"/>
    <w:multiLevelType w:val="multilevel"/>
    <w:tmpl w:val="B064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585177"/>
    <w:multiLevelType w:val="multilevel"/>
    <w:tmpl w:val="2B8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CE4A01"/>
    <w:multiLevelType w:val="hybridMultilevel"/>
    <w:tmpl w:val="76A03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93930"/>
    <w:multiLevelType w:val="multilevel"/>
    <w:tmpl w:val="2E5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C62D0E"/>
    <w:multiLevelType w:val="multilevel"/>
    <w:tmpl w:val="69BA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4558EF"/>
    <w:multiLevelType w:val="hybridMultilevel"/>
    <w:tmpl w:val="3F0E63B2"/>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 w15:restartNumberingAfterBreak="0">
    <w:nsid w:val="23C0313F"/>
    <w:multiLevelType w:val="multilevel"/>
    <w:tmpl w:val="F4E6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7328B7"/>
    <w:multiLevelType w:val="multilevel"/>
    <w:tmpl w:val="58FA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CE4B74"/>
    <w:multiLevelType w:val="multilevel"/>
    <w:tmpl w:val="DDC0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E079F6"/>
    <w:multiLevelType w:val="multilevel"/>
    <w:tmpl w:val="6BA8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3528E9"/>
    <w:multiLevelType w:val="hybridMultilevel"/>
    <w:tmpl w:val="3766946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1" w15:restartNumberingAfterBreak="0">
    <w:nsid w:val="342350AC"/>
    <w:multiLevelType w:val="multilevel"/>
    <w:tmpl w:val="5096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B12684"/>
    <w:multiLevelType w:val="hybridMultilevel"/>
    <w:tmpl w:val="E1E49564"/>
    <w:lvl w:ilvl="0" w:tplc="A796AB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69A6EB7"/>
    <w:multiLevelType w:val="hybridMultilevel"/>
    <w:tmpl w:val="04B032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C430B0"/>
    <w:multiLevelType w:val="hybridMultilevel"/>
    <w:tmpl w:val="15A4A9C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5" w15:restartNumberingAfterBreak="0">
    <w:nsid w:val="3DEB26AD"/>
    <w:multiLevelType w:val="multilevel"/>
    <w:tmpl w:val="F9B6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C6494D"/>
    <w:multiLevelType w:val="multilevel"/>
    <w:tmpl w:val="B94A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675F17"/>
    <w:multiLevelType w:val="multilevel"/>
    <w:tmpl w:val="800A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FD4B72"/>
    <w:multiLevelType w:val="hybridMultilevel"/>
    <w:tmpl w:val="4652208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9" w15:restartNumberingAfterBreak="0">
    <w:nsid w:val="5F062C02"/>
    <w:multiLevelType w:val="multilevel"/>
    <w:tmpl w:val="0928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0E0C7C"/>
    <w:multiLevelType w:val="multilevel"/>
    <w:tmpl w:val="6AE8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731E52"/>
    <w:multiLevelType w:val="hybridMultilevel"/>
    <w:tmpl w:val="A934A148"/>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22" w15:restartNumberingAfterBreak="0">
    <w:nsid w:val="7D812376"/>
    <w:multiLevelType w:val="multilevel"/>
    <w:tmpl w:val="2FF2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14"/>
  </w:num>
  <w:num w:numId="3">
    <w:abstractNumId w:val="18"/>
  </w:num>
  <w:num w:numId="4">
    <w:abstractNumId w:val="5"/>
  </w:num>
  <w:num w:numId="5">
    <w:abstractNumId w:val="10"/>
  </w:num>
  <w:num w:numId="6">
    <w:abstractNumId w:val="13"/>
  </w:num>
  <w:num w:numId="7">
    <w:abstractNumId w:val="12"/>
  </w:num>
  <w:num w:numId="8">
    <w:abstractNumId w:val="22"/>
  </w:num>
  <w:num w:numId="9">
    <w:abstractNumId w:val="7"/>
  </w:num>
  <w:num w:numId="10">
    <w:abstractNumId w:val="19"/>
  </w:num>
  <w:num w:numId="11">
    <w:abstractNumId w:val="11"/>
  </w:num>
  <w:num w:numId="12">
    <w:abstractNumId w:val="20"/>
  </w:num>
  <w:num w:numId="13">
    <w:abstractNumId w:val="9"/>
  </w:num>
  <w:num w:numId="14">
    <w:abstractNumId w:val="3"/>
  </w:num>
  <w:num w:numId="15">
    <w:abstractNumId w:val="15"/>
  </w:num>
  <w:num w:numId="16">
    <w:abstractNumId w:val="0"/>
  </w:num>
  <w:num w:numId="17">
    <w:abstractNumId w:val="1"/>
  </w:num>
  <w:num w:numId="18">
    <w:abstractNumId w:val="4"/>
  </w:num>
  <w:num w:numId="19">
    <w:abstractNumId w:val="6"/>
  </w:num>
  <w:num w:numId="20">
    <w:abstractNumId w:val="16"/>
  </w:num>
  <w:num w:numId="21">
    <w:abstractNumId w:val="8"/>
  </w:num>
  <w:num w:numId="22">
    <w:abstractNumId w:val="17"/>
  </w:num>
  <w:num w:numId="2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wen Pickrell">
    <w15:presenceInfo w15:providerId="None" w15:userId="Owen Pickrell"/>
  </w15:person>
  <w15:person w15:author="Arron Lacey">
    <w15:presenceInfo w15:providerId="AD" w15:userId="S-1-5-21-117609710-436374069-1060284298-42225"/>
  </w15:person>
  <w15:person w15:author="Lacey A.S.">
    <w15:presenceInfo w15:providerId="AD" w15:userId="S::A.S.Lacey@Swansea.ac.uk::0670525e-8c88-4f3c-97e4-a40c63c7147f"/>
  </w15:person>
  <w15:person w15:author="Ben Kansu">
    <w15:presenceInfo w15:providerId="None" w15:userId="Ben Kans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929FD"/>
    <w:rsid w:val="00001BF4"/>
    <w:rsid w:val="00002314"/>
    <w:rsid w:val="00004322"/>
    <w:rsid w:val="00005258"/>
    <w:rsid w:val="000077E1"/>
    <w:rsid w:val="000101A5"/>
    <w:rsid w:val="00010863"/>
    <w:rsid w:val="00011937"/>
    <w:rsid w:val="00012464"/>
    <w:rsid w:val="00014199"/>
    <w:rsid w:val="0001494E"/>
    <w:rsid w:val="00014C78"/>
    <w:rsid w:val="00014FE1"/>
    <w:rsid w:val="000158AA"/>
    <w:rsid w:val="000216A3"/>
    <w:rsid w:val="00022840"/>
    <w:rsid w:val="000241D1"/>
    <w:rsid w:val="000248C1"/>
    <w:rsid w:val="00024BEF"/>
    <w:rsid w:val="00025A43"/>
    <w:rsid w:val="00025A8D"/>
    <w:rsid w:val="00027313"/>
    <w:rsid w:val="000312D9"/>
    <w:rsid w:val="00031396"/>
    <w:rsid w:val="00031622"/>
    <w:rsid w:val="0003193B"/>
    <w:rsid w:val="0003368C"/>
    <w:rsid w:val="0003543E"/>
    <w:rsid w:val="00036775"/>
    <w:rsid w:val="000367E3"/>
    <w:rsid w:val="00036C4B"/>
    <w:rsid w:val="00036C7F"/>
    <w:rsid w:val="000379EA"/>
    <w:rsid w:val="00037EEF"/>
    <w:rsid w:val="00040361"/>
    <w:rsid w:val="00040AE5"/>
    <w:rsid w:val="000431E4"/>
    <w:rsid w:val="000437F3"/>
    <w:rsid w:val="00043E6F"/>
    <w:rsid w:val="0004419C"/>
    <w:rsid w:val="000501EA"/>
    <w:rsid w:val="00050ADF"/>
    <w:rsid w:val="00054FD6"/>
    <w:rsid w:val="0005652C"/>
    <w:rsid w:val="00057F7D"/>
    <w:rsid w:val="00060315"/>
    <w:rsid w:val="00060483"/>
    <w:rsid w:val="0006057A"/>
    <w:rsid w:val="00062ACD"/>
    <w:rsid w:val="00065A36"/>
    <w:rsid w:val="00065F8F"/>
    <w:rsid w:val="000667FB"/>
    <w:rsid w:val="000736D3"/>
    <w:rsid w:val="00073AEC"/>
    <w:rsid w:val="0007557D"/>
    <w:rsid w:val="000756E4"/>
    <w:rsid w:val="00076F01"/>
    <w:rsid w:val="00081A4B"/>
    <w:rsid w:val="00082C8A"/>
    <w:rsid w:val="00084F3F"/>
    <w:rsid w:val="000876C9"/>
    <w:rsid w:val="00087EFB"/>
    <w:rsid w:val="0009006A"/>
    <w:rsid w:val="000900F6"/>
    <w:rsid w:val="0009178C"/>
    <w:rsid w:val="00092231"/>
    <w:rsid w:val="00094B01"/>
    <w:rsid w:val="0009500E"/>
    <w:rsid w:val="000954A6"/>
    <w:rsid w:val="00095C15"/>
    <w:rsid w:val="00095DE0"/>
    <w:rsid w:val="00095F94"/>
    <w:rsid w:val="000963B8"/>
    <w:rsid w:val="000A07EB"/>
    <w:rsid w:val="000A0B34"/>
    <w:rsid w:val="000A3B60"/>
    <w:rsid w:val="000A7D67"/>
    <w:rsid w:val="000B01B7"/>
    <w:rsid w:val="000B1DAB"/>
    <w:rsid w:val="000B20A5"/>
    <w:rsid w:val="000B2107"/>
    <w:rsid w:val="000B3712"/>
    <w:rsid w:val="000B3984"/>
    <w:rsid w:val="000B53AF"/>
    <w:rsid w:val="000C0468"/>
    <w:rsid w:val="000C28EF"/>
    <w:rsid w:val="000C2BF6"/>
    <w:rsid w:val="000C39D2"/>
    <w:rsid w:val="000C4272"/>
    <w:rsid w:val="000C4A0A"/>
    <w:rsid w:val="000C578A"/>
    <w:rsid w:val="000C61FB"/>
    <w:rsid w:val="000C7C8C"/>
    <w:rsid w:val="000D14FB"/>
    <w:rsid w:val="000D2ABD"/>
    <w:rsid w:val="000D2AC6"/>
    <w:rsid w:val="000D2B47"/>
    <w:rsid w:val="000D33E1"/>
    <w:rsid w:val="000D37A4"/>
    <w:rsid w:val="000D499B"/>
    <w:rsid w:val="000D4AAB"/>
    <w:rsid w:val="000D5883"/>
    <w:rsid w:val="000D6833"/>
    <w:rsid w:val="000D6C5E"/>
    <w:rsid w:val="000D7352"/>
    <w:rsid w:val="000D7DE4"/>
    <w:rsid w:val="000E10A0"/>
    <w:rsid w:val="000E1275"/>
    <w:rsid w:val="000E259F"/>
    <w:rsid w:val="000E2CB5"/>
    <w:rsid w:val="000E3F98"/>
    <w:rsid w:val="000E4ECC"/>
    <w:rsid w:val="000E781B"/>
    <w:rsid w:val="000F207E"/>
    <w:rsid w:val="000F2DE7"/>
    <w:rsid w:val="000F4985"/>
    <w:rsid w:val="000F5290"/>
    <w:rsid w:val="000F5689"/>
    <w:rsid w:val="000F6C44"/>
    <w:rsid w:val="000F707A"/>
    <w:rsid w:val="0010008A"/>
    <w:rsid w:val="001005BD"/>
    <w:rsid w:val="001011E1"/>
    <w:rsid w:val="00102470"/>
    <w:rsid w:val="00103183"/>
    <w:rsid w:val="0010473F"/>
    <w:rsid w:val="00110CC2"/>
    <w:rsid w:val="00111929"/>
    <w:rsid w:val="001131EA"/>
    <w:rsid w:val="001210C0"/>
    <w:rsid w:val="0012118D"/>
    <w:rsid w:val="001213ED"/>
    <w:rsid w:val="001216C2"/>
    <w:rsid w:val="001238CD"/>
    <w:rsid w:val="00123A86"/>
    <w:rsid w:val="001255FB"/>
    <w:rsid w:val="00125D14"/>
    <w:rsid w:val="001264E7"/>
    <w:rsid w:val="00127150"/>
    <w:rsid w:val="00127ACF"/>
    <w:rsid w:val="0013096A"/>
    <w:rsid w:val="001311C0"/>
    <w:rsid w:val="00134462"/>
    <w:rsid w:val="00134486"/>
    <w:rsid w:val="0013569E"/>
    <w:rsid w:val="00141294"/>
    <w:rsid w:val="00142A67"/>
    <w:rsid w:val="00143A3C"/>
    <w:rsid w:val="001442E9"/>
    <w:rsid w:val="0014458A"/>
    <w:rsid w:val="0014478D"/>
    <w:rsid w:val="0014679C"/>
    <w:rsid w:val="001502D9"/>
    <w:rsid w:val="00150AB0"/>
    <w:rsid w:val="00150B03"/>
    <w:rsid w:val="001516C2"/>
    <w:rsid w:val="001516DB"/>
    <w:rsid w:val="00152526"/>
    <w:rsid w:val="00153A58"/>
    <w:rsid w:val="00156B00"/>
    <w:rsid w:val="00157F1E"/>
    <w:rsid w:val="00160AF9"/>
    <w:rsid w:val="00160D1F"/>
    <w:rsid w:val="00160F41"/>
    <w:rsid w:val="00161552"/>
    <w:rsid w:val="0016184D"/>
    <w:rsid w:val="00161977"/>
    <w:rsid w:val="001629F8"/>
    <w:rsid w:val="00163E95"/>
    <w:rsid w:val="00164DE4"/>
    <w:rsid w:val="00165561"/>
    <w:rsid w:val="00166C1D"/>
    <w:rsid w:val="00170BAA"/>
    <w:rsid w:val="00171112"/>
    <w:rsid w:val="001713FA"/>
    <w:rsid w:val="001720E9"/>
    <w:rsid w:val="00172B39"/>
    <w:rsid w:val="00173417"/>
    <w:rsid w:val="00175FA6"/>
    <w:rsid w:val="001767F0"/>
    <w:rsid w:val="00180FC6"/>
    <w:rsid w:val="001818EB"/>
    <w:rsid w:val="00181EFE"/>
    <w:rsid w:val="0018337D"/>
    <w:rsid w:val="00183D69"/>
    <w:rsid w:val="00184535"/>
    <w:rsid w:val="00184E83"/>
    <w:rsid w:val="00184F02"/>
    <w:rsid w:val="00184F61"/>
    <w:rsid w:val="0018527D"/>
    <w:rsid w:val="001878B1"/>
    <w:rsid w:val="00190D0A"/>
    <w:rsid w:val="00191074"/>
    <w:rsid w:val="00191962"/>
    <w:rsid w:val="00191C9E"/>
    <w:rsid w:val="0019250D"/>
    <w:rsid w:val="0019311D"/>
    <w:rsid w:val="001944BA"/>
    <w:rsid w:val="00194A94"/>
    <w:rsid w:val="00195E5D"/>
    <w:rsid w:val="001978FC"/>
    <w:rsid w:val="001A004C"/>
    <w:rsid w:val="001A254C"/>
    <w:rsid w:val="001A274E"/>
    <w:rsid w:val="001A34E5"/>
    <w:rsid w:val="001A4011"/>
    <w:rsid w:val="001A6B8D"/>
    <w:rsid w:val="001A6F34"/>
    <w:rsid w:val="001A75F3"/>
    <w:rsid w:val="001A7D3F"/>
    <w:rsid w:val="001B06A1"/>
    <w:rsid w:val="001B1C89"/>
    <w:rsid w:val="001B3332"/>
    <w:rsid w:val="001B4959"/>
    <w:rsid w:val="001B4FCC"/>
    <w:rsid w:val="001B759C"/>
    <w:rsid w:val="001B7614"/>
    <w:rsid w:val="001C0540"/>
    <w:rsid w:val="001C253A"/>
    <w:rsid w:val="001C2D53"/>
    <w:rsid w:val="001C2E9B"/>
    <w:rsid w:val="001C3201"/>
    <w:rsid w:val="001C329A"/>
    <w:rsid w:val="001C3F91"/>
    <w:rsid w:val="001C548B"/>
    <w:rsid w:val="001C560F"/>
    <w:rsid w:val="001C6A9C"/>
    <w:rsid w:val="001C73E3"/>
    <w:rsid w:val="001D0532"/>
    <w:rsid w:val="001D08D4"/>
    <w:rsid w:val="001D0B19"/>
    <w:rsid w:val="001D1E58"/>
    <w:rsid w:val="001D1FBB"/>
    <w:rsid w:val="001D238E"/>
    <w:rsid w:val="001D2B41"/>
    <w:rsid w:val="001D2C95"/>
    <w:rsid w:val="001D2FB4"/>
    <w:rsid w:val="001D38D1"/>
    <w:rsid w:val="001D4240"/>
    <w:rsid w:val="001D42F7"/>
    <w:rsid w:val="001D444E"/>
    <w:rsid w:val="001D5149"/>
    <w:rsid w:val="001D5971"/>
    <w:rsid w:val="001D6279"/>
    <w:rsid w:val="001D62D6"/>
    <w:rsid w:val="001D6656"/>
    <w:rsid w:val="001D7B2F"/>
    <w:rsid w:val="001E0CFF"/>
    <w:rsid w:val="001E18A3"/>
    <w:rsid w:val="001E2691"/>
    <w:rsid w:val="001E34DA"/>
    <w:rsid w:val="001E489B"/>
    <w:rsid w:val="001E5990"/>
    <w:rsid w:val="001E5C98"/>
    <w:rsid w:val="001E5CE1"/>
    <w:rsid w:val="001E5F28"/>
    <w:rsid w:val="001F07C7"/>
    <w:rsid w:val="001F217B"/>
    <w:rsid w:val="001F24D0"/>
    <w:rsid w:val="001F25E3"/>
    <w:rsid w:val="001F68CE"/>
    <w:rsid w:val="001F78AE"/>
    <w:rsid w:val="00200793"/>
    <w:rsid w:val="002026B4"/>
    <w:rsid w:val="0020370C"/>
    <w:rsid w:val="0020378C"/>
    <w:rsid w:val="00204AEE"/>
    <w:rsid w:val="00205399"/>
    <w:rsid w:val="00206B7E"/>
    <w:rsid w:val="00211766"/>
    <w:rsid w:val="00212357"/>
    <w:rsid w:val="00212A2B"/>
    <w:rsid w:val="002150BA"/>
    <w:rsid w:val="0021608E"/>
    <w:rsid w:val="00216474"/>
    <w:rsid w:val="00216ED6"/>
    <w:rsid w:val="002171AB"/>
    <w:rsid w:val="00221895"/>
    <w:rsid w:val="002221E7"/>
    <w:rsid w:val="002233D1"/>
    <w:rsid w:val="002259C8"/>
    <w:rsid w:val="00225A51"/>
    <w:rsid w:val="00226BA9"/>
    <w:rsid w:val="00226D7C"/>
    <w:rsid w:val="0023296E"/>
    <w:rsid w:val="00235B44"/>
    <w:rsid w:val="00235FD0"/>
    <w:rsid w:val="002405A0"/>
    <w:rsid w:val="00240740"/>
    <w:rsid w:val="00240F5C"/>
    <w:rsid w:val="0024121A"/>
    <w:rsid w:val="00241578"/>
    <w:rsid w:val="00242121"/>
    <w:rsid w:val="00242915"/>
    <w:rsid w:val="00243561"/>
    <w:rsid w:val="002439BA"/>
    <w:rsid w:val="00244CAC"/>
    <w:rsid w:val="00245739"/>
    <w:rsid w:val="00245877"/>
    <w:rsid w:val="00245F6B"/>
    <w:rsid w:val="00246BAF"/>
    <w:rsid w:val="00250D94"/>
    <w:rsid w:val="002528BE"/>
    <w:rsid w:val="00252A63"/>
    <w:rsid w:val="00253288"/>
    <w:rsid w:val="002554A7"/>
    <w:rsid w:val="002565D6"/>
    <w:rsid w:val="00257761"/>
    <w:rsid w:val="00260D0F"/>
    <w:rsid w:val="0026285B"/>
    <w:rsid w:val="002653EC"/>
    <w:rsid w:val="002669FC"/>
    <w:rsid w:val="00267E34"/>
    <w:rsid w:val="00267E83"/>
    <w:rsid w:val="00270FB2"/>
    <w:rsid w:val="00272CDA"/>
    <w:rsid w:val="002734D2"/>
    <w:rsid w:val="002738C9"/>
    <w:rsid w:val="00273996"/>
    <w:rsid w:val="00277F60"/>
    <w:rsid w:val="0028079F"/>
    <w:rsid w:val="00281DBA"/>
    <w:rsid w:val="00282D12"/>
    <w:rsid w:val="002839E1"/>
    <w:rsid w:val="00284A01"/>
    <w:rsid w:val="00284C18"/>
    <w:rsid w:val="00285E8E"/>
    <w:rsid w:val="00287084"/>
    <w:rsid w:val="002871B4"/>
    <w:rsid w:val="0028721E"/>
    <w:rsid w:val="00287281"/>
    <w:rsid w:val="00287F31"/>
    <w:rsid w:val="00294436"/>
    <w:rsid w:val="00294CCE"/>
    <w:rsid w:val="002954DD"/>
    <w:rsid w:val="0029613A"/>
    <w:rsid w:val="00296206"/>
    <w:rsid w:val="002A0BDE"/>
    <w:rsid w:val="002A1498"/>
    <w:rsid w:val="002A27D7"/>
    <w:rsid w:val="002A5DF9"/>
    <w:rsid w:val="002A60F4"/>
    <w:rsid w:val="002A6EAF"/>
    <w:rsid w:val="002A7C79"/>
    <w:rsid w:val="002B06A1"/>
    <w:rsid w:val="002B09A5"/>
    <w:rsid w:val="002C2AD8"/>
    <w:rsid w:val="002C30D2"/>
    <w:rsid w:val="002C39F5"/>
    <w:rsid w:val="002C6ECE"/>
    <w:rsid w:val="002C7D06"/>
    <w:rsid w:val="002C7FF0"/>
    <w:rsid w:val="002D1F71"/>
    <w:rsid w:val="002D43C3"/>
    <w:rsid w:val="002D4F29"/>
    <w:rsid w:val="002D51B3"/>
    <w:rsid w:val="002D5525"/>
    <w:rsid w:val="002D5D2E"/>
    <w:rsid w:val="002D7FC9"/>
    <w:rsid w:val="002E0C17"/>
    <w:rsid w:val="002E1F57"/>
    <w:rsid w:val="002E1F9A"/>
    <w:rsid w:val="002E3778"/>
    <w:rsid w:val="002E3A97"/>
    <w:rsid w:val="002E5420"/>
    <w:rsid w:val="002E5911"/>
    <w:rsid w:val="002E655D"/>
    <w:rsid w:val="002E6CC2"/>
    <w:rsid w:val="002E77F9"/>
    <w:rsid w:val="002E7DF3"/>
    <w:rsid w:val="002F1D1A"/>
    <w:rsid w:val="002F2274"/>
    <w:rsid w:val="002F22D5"/>
    <w:rsid w:val="002F2BB9"/>
    <w:rsid w:val="002F65ED"/>
    <w:rsid w:val="002F6C54"/>
    <w:rsid w:val="002F747D"/>
    <w:rsid w:val="002F76DB"/>
    <w:rsid w:val="00301F61"/>
    <w:rsid w:val="00302299"/>
    <w:rsid w:val="00303615"/>
    <w:rsid w:val="00304ECE"/>
    <w:rsid w:val="00305302"/>
    <w:rsid w:val="003063D0"/>
    <w:rsid w:val="00306B10"/>
    <w:rsid w:val="00307345"/>
    <w:rsid w:val="00313499"/>
    <w:rsid w:val="00314B80"/>
    <w:rsid w:val="0031532B"/>
    <w:rsid w:val="00315C09"/>
    <w:rsid w:val="003210A0"/>
    <w:rsid w:val="0032337C"/>
    <w:rsid w:val="00325ADF"/>
    <w:rsid w:val="00326060"/>
    <w:rsid w:val="00326DB1"/>
    <w:rsid w:val="00326EB2"/>
    <w:rsid w:val="003274DF"/>
    <w:rsid w:val="00330F01"/>
    <w:rsid w:val="003317A2"/>
    <w:rsid w:val="0033261A"/>
    <w:rsid w:val="003332F0"/>
    <w:rsid w:val="0033435A"/>
    <w:rsid w:val="003364F1"/>
    <w:rsid w:val="00336C2F"/>
    <w:rsid w:val="00340080"/>
    <w:rsid w:val="003406DE"/>
    <w:rsid w:val="0034188C"/>
    <w:rsid w:val="00342D64"/>
    <w:rsid w:val="00345FE7"/>
    <w:rsid w:val="00347A4B"/>
    <w:rsid w:val="00347C31"/>
    <w:rsid w:val="003514E4"/>
    <w:rsid w:val="00352148"/>
    <w:rsid w:val="003527AD"/>
    <w:rsid w:val="00354A47"/>
    <w:rsid w:val="003555A4"/>
    <w:rsid w:val="00355A22"/>
    <w:rsid w:val="00355BE8"/>
    <w:rsid w:val="003573BB"/>
    <w:rsid w:val="003573FC"/>
    <w:rsid w:val="00357A14"/>
    <w:rsid w:val="00362F9C"/>
    <w:rsid w:val="0036351D"/>
    <w:rsid w:val="00365314"/>
    <w:rsid w:val="0036641C"/>
    <w:rsid w:val="00366586"/>
    <w:rsid w:val="00366F44"/>
    <w:rsid w:val="003711E5"/>
    <w:rsid w:val="00372458"/>
    <w:rsid w:val="0037309A"/>
    <w:rsid w:val="00373DC7"/>
    <w:rsid w:val="00373FD6"/>
    <w:rsid w:val="00374011"/>
    <w:rsid w:val="00375669"/>
    <w:rsid w:val="003769A0"/>
    <w:rsid w:val="003778D0"/>
    <w:rsid w:val="003803E6"/>
    <w:rsid w:val="00382CCA"/>
    <w:rsid w:val="003834AB"/>
    <w:rsid w:val="00384796"/>
    <w:rsid w:val="00384DF1"/>
    <w:rsid w:val="003858F1"/>
    <w:rsid w:val="00385C56"/>
    <w:rsid w:val="00387645"/>
    <w:rsid w:val="003878BD"/>
    <w:rsid w:val="00387923"/>
    <w:rsid w:val="003879A9"/>
    <w:rsid w:val="00387C9B"/>
    <w:rsid w:val="00387F21"/>
    <w:rsid w:val="00390210"/>
    <w:rsid w:val="00390883"/>
    <w:rsid w:val="00390EF9"/>
    <w:rsid w:val="00390F54"/>
    <w:rsid w:val="00391D6A"/>
    <w:rsid w:val="00392902"/>
    <w:rsid w:val="00392E33"/>
    <w:rsid w:val="0039319C"/>
    <w:rsid w:val="00394F28"/>
    <w:rsid w:val="00395845"/>
    <w:rsid w:val="003970CF"/>
    <w:rsid w:val="00397281"/>
    <w:rsid w:val="00397928"/>
    <w:rsid w:val="003A03A1"/>
    <w:rsid w:val="003A1895"/>
    <w:rsid w:val="003A18D2"/>
    <w:rsid w:val="003A2B62"/>
    <w:rsid w:val="003A2E56"/>
    <w:rsid w:val="003A57EA"/>
    <w:rsid w:val="003A658D"/>
    <w:rsid w:val="003A6B07"/>
    <w:rsid w:val="003B0E17"/>
    <w:rsid w:val="003B1889"/>
    <w:rsid w:val="003B1D73"/>
    <w:rsid w:val="003B1DB1"/>
    <w:rsid w:val="003B3B05"/>
    <w:rsid w:val="003B3ED0"/>
    <w:rsid w:val="003B5FC7"/>
    <w:rsid w:val="003B695B"/>
    <w:rsid w:val="003B6E26"/>
    <w:rsid w:val="003B7AF8"/>
    <w:rsid w:val="003C10C6"/>
    <w:rsid w:val="003C1B22"/>
    <w:rsid w:val="003C324D"/>
    <w:rsid w:val="003C4CBE"/>
    <w:rsid w:val="003C4CC6"/>
    <w:rsid w:val="003C5F34"/>
    <w:rsid w:val="003C619F"/>
    <w:rsid w:val="003C7470"/>
    <w:rsid w:val="003C7C68"/>
    <w:rsid w:val="003C7EEE"/>
    <w:rsid w:val="003D11FC"/>
    <w:rsid w:val="003D13AC"/>
    <w:rsid w:val="003D1635"/>
    <w:rsid w:val="003D1C13"/>
    <w:rsid w:val="003D2168"/>
    <w:rsid w:val="003D2A96"/>
    <w:rsid w:val="003D44F2"/>
    <w:rsid w:val="003D4620"/>
    <w:rsid w:val="003D5ED8"/>
    <w:rsid w:val="003D6C32"/>
    <w:rsid w:val="003D6F6D"/>
    <w:rsid w:val="003E314A"/>
    <w:rsid w:val="003E4974"/>
    <w:rsid w:val="003E52B9"/>
    <w:rsid w:val="003E6243"/>
    <w:rsid w:val="003E6C16"/>
    <w:rsid w:val="003F03C3"/>
    <w:rsid w:val="003F0984"/>
    <w:rsid w:val="003F2334"/>
    <w:rsid w:val="003F2AA6"/>
    <w:rsid w:val="003F30EB"/>
    <w:rsid w:val="003F3C1E"/>
    <w:rsid w:val="003F4155"/>
    <w:rsid w:val="003F419A"/>
    <w:rsid w:val="003F4FBD"/>
    <w:rsid w:val="003F53A4"/>
    <w:rsid w:val="003F56FA"/>
    <w:rsid w:val="003F575F"/>
    <w:rsid w:val="003F7EFA"/>
    <w:rsid w:val="00400E0F"/>
    <w:rsid w:val="00401632"/>
    <w:rsid w:val="00403019"/>
    <w:rsid w:val="00403BC3"/>
    <w:rsid w:val="00407BD3"/>
    <w:rsid w:val="004128DA"/>
    <w:rsid w:val="0041315C"/>
    <w:rsid w:val="004134CC"/>
    <w:rsid w:val="00415874"/>
    <w:rsid w:val="00415CB2"/>
    <w:rsid w:val="00416243"/>
    <w:rsid w:val="00416F3F"/>
    <w:rsid w:val="00417DF4"/>
    <w:rsid w:val="00420615"/>
    <w:rsid w:val="00421353"/>
    <w:rsid w:val="004220E9"/>
    <w:rsid w:val="00424047"/>
    <w:rsid w:val="00425BE5"/>
    <w:rsid w:val="00430B2C"/>
    <w:rsid w:val="00431975"/>
    <w:rsid w:val="004364C3"/>
    <w:rsid w:val="004365F7"/>
    <w:rsid w:val="004409A2"/>
    <w:rsid w:val="004411AA"/>
    <w:rsid w:val="00441613"/>
    <w:rsid w:val="0044197D"/>
    <w:rsid w:val="00441D62"/>
    <w:rsid w:val="00443A85"/>
    <w:rsid w:val="004441A3"/>
    <w:rsid w:val="00444568"/>
    <w:rsid w:val="00444722"/>
    <w:rsid w:val="0044647E"/>
    <w:rsid w:val="004473F7"/>
    <w:rsid w:val="0045041B"/>
    <w:rsid w:val="004510CE"/>
    <w:rsid w:val="0045169D"/>
    <w:rsid w:val="00451936"/>
    <w:rsid w:val="00452365"/>
    <w:rsid w:val="00452CC2"/>
    <w:rsid w:val="004537F1"/>
    <w:rsid w:val="0045519F"/>
    <w:rsid w:val="00455778"/>
    <w:rsid w:val="004574A1"/>
    <w:rsid w:val="004600CB"/>
    <w:rsid w:val="004602A4"/>
    <w:rsid w:val="0046181C"/>
    <w:rsid w:val="00462444"/>
    <w:rsid w:val="00462EA5"/>
    <w:rsid w:val="00464147"/>
    <w:rsid w:val="00467024"/>
    <w:rsid w:val="0046762D"/>
    <w:rsid w:val="004678C4"/>
    <w:rsid w:val="00470573"/>
    <w:rsid w:val="004719BB"/>
    <w:rsid w:val="00472ACD"/>
    <w:rsid w:val="00472B03"/>
    <w:rsid w:val="004736BC"/>
    <w:rsid w:val="004736CF"/>
    <w:rsid w:val="00473D2A"/>
    <w:rsid w:val="00475592"/>
    <w:rsid w:val="00477F04"/>
    <w:rsid w:val="00480346"/>
    <w:rsid w:val="00480CFF"/>
    <w:rsid w:val="00481A34"/>
    <w:rsid w:val="00481D00"/>
    <w:rsid w:val="00483339"/>
    <w:rsid w:val="00483C8C"/>
    <w:rsid w:val="00484C53"/>
    <w:rsid w:val="00485037"/>
    <w:rsid w:val="00485679"/>
    <w:rsid w:val="00486379"/>
    <w:rsid w:val="004865C2"/>
    <w:rsid w:val="004921B6"/>
    <w:rsid w:val="004945E6"/>
    <w:rsid w:val="004963E7"/>
    <w:rsid w:val="00497157"/>
    <w:rsid w:val="004A0BEB"/>
    <w:rsid w:val="004A0C56"/>
    <w:rsid w:val="004A282B"/>
    <w:rsid w:val="004A768B"/>
    <w:rsid w:val="004A7F28"/>
    <w:rsid w:val="004B067D"/>
    <w:rsid w:val="004B107D"/>
    <w:rsid w:val="004B22E5"/>
    <w:rsid w:val="004B36FB"/>
    <w:rsid w:val="004B3861"/>
    <w:rsid w:val="004B423A"/>
    <w:rsid w:val="004B47EC"/>
    <w:rsid w:val="004B71CC"/>
    <w:rsid w:val="004B7ED2"/>
    <w:rsid w:val="004C0865"/>
    <w:rsid w:val="004C0A24"/>
    <w:rsid w:val="004C1A17"/>
    <w:rsid w:val="004C30BD"/>
    <w:rsid w:val="004C34BA"/>
    <w:rsid w:val="004C4A8D"/>
    <w:rsid w:val="004C4ABE"/>
    <w:rsid w:val="004C5CCB"/>
    <w:rsid w:val="004C6A90"/>
    <w:rsid w:val="004C6C12"/>
    <w:rsid w:val="004D07B4"/>
    <w:rsid w:val="004D1034"/>
    <w:rsid w:val="004D27E2"/>
    <w:rsid w:val="004D31F1"/>
    <w:rsid w:val="004D3E61"/>
    <w:rsid w:val="004D50E3"/>
    <w:rsid w:val="004D7613"/>
    <w:rsid w:val="004D77CB"/>
    <w:rsid w:val="004D7F9F"/>
    <w:rsid w:val="004E118E"/>
    <w:rsid w:val="004E135C"/>
    <w:rsid w:val="004E2A5A"/>
    <w:rsid w:val="004E2C5E"/>
    <w:rsid w:val="004E32D4"/>
    <w:rsid w:val="004E3659"/>
    <w:rsid w:val="004E3D69"/>
    <w:rsid w:val="004E4494"/>
    <w:rsid w:val="004E521B"/>
    <w:rsid w:val="004E70DC"/>
    <w:rsid w:val="004F0657"/>
    <w:rsid w:val="004F1CE8"/>
    <w:rsid w:val="004F3B1F"/>
    <w:rsid w:val="004F5488"/>
    <w:rsid w:val="004F5634"/>
    <w:rsid w:val="004F5AAE"/>
    <w:rsid w:val="004F658A"/>
    <w:rsid w:val="004F78B1"/>
    <w:rsid w:val="00500301"/>
    <w:rsid w:val="005005A8"/>
    <w:rsid w:val="00502E96"/>
    <w:rsid w:val="00502FAB"/>
    <w:rsid w:val="00503280"/>
    <w:rsid w:val="00504C1F"/>
    <w:rsid w:val="00504CEE"/>
    <w:rsid w:val="00504E2D"/>
    <w:rsid w:val="00504E2E"/>
    <w:rsid w:val="00504E92"/>
    <w:rsid w:val="00505F84"/>
    <w:rsid w:val="00505FC9"/>
    <w:rsid w:val="0050651C"/>
    <w:rsid w:val="005109B6"/>
    <w:rsid w:val="00510B96"/>
    <w:rsid w:val="00511918"/>
    <w:rsid w:val="00511EF6"/>
    <w:rsid w:val="00513348"/>
    <w:rsid w:val="00514199"/>
    <w:rsid w:val="00514744"/>
    <w:rsid w:val="00516172"/>
    <w:rsid w:val="00522398"/>
    <w:rsid w:val="00522D25"/>
    <w:rsid w:val="005231AF"/>
    <w:rsid w:val="005235C4"/>
    <w:rsid w:val="00526214"/>
    <w:rsid w:val="00531B32"/>
    <w:rsid w:val="00535029"/>
    <w:rsid w:val="00535EF1"/>
    <w:rsid w:val="00536A24"/>
    <w:rsid w:val="00537584"/>
    <w:rsid w:val="00537F97"/>
    <w:rsid w:val="00540187"/>
    <w:rsid w:val="00540FF4"/>
    <w:rsid w:val="00541591"/>
    <w:rsid w:val="00541EC9"/>
    <w:rsid w:val="00542F9C"/>
    <w:rsid w:val="0054334A"/>
    <w:rsid w:val="005442A7"/>
    <w:rsid w:val="00545A61"/>
    <w:rsid w:val="00547290"/>
    <w:rsid w:val="005472C9"/>
    <w:rsid w:val="00550E8E"/>
    <w:rsid w:val="005522D7"/>
    <w:rsid w:val="00552DC8"/>
    <w:rsid w:val="005530A5"/>
    <w:rsid w:val="00553B19"/>
    <w:rsid w:val="00553DC1"/>
    <w:rsid w:val="005544DE"/>
    <w:rsid w:val="00555C82"/>
    <w:rsid w:val="00556CE2"/>
    <w:rsid w:val="00556D25"/>
    <w:rsid w:val="00556F22"/>
    <w:rsid w:val="00560E86"/>
    <w:rsid w:val="0056127E"/>
    <w:rsid w:val="00561762"/>
    <w:rsid w:val="0056276F"/>
    <w:rsid w:val="00562DFD"/>
    <w:rsid w:val="005643CD"/>
    <w:rsid w:val="0056529A"/>
    <w:rsid w:val="005656B3"/>
    <w:rsid w:val="00565CB4"/>
    <w:rsid w:val="0056730D"/>
    <w:rsid w:val="00567EF1"/>
    <w:rsid w:val="00570B34"/>
    <w:rsid w:val="00570E2F"/>
    <w:rsid w:val="00570EEF"/>
    <w:rsid w:val="00570FF4"/>
    <w:rsid w:val="005711AC"/>
    <w:rsid w:val="00572FA8"/>
    <w:rsid w:val="00573A95"/>
    <w:rsid w:val="00573E94"/>
    <w:rsid w:val="00574C0A"/>
    <w:rsid w:val="0057631E"/>
    <w:rsid w:val="00577C18"/>
    <w:rsid w:val="00581175"/>
    <w:rsid w:val="00581C3D"/>
    <w:rsid w:val="00582EFD"/>
    <w:rsid w:val="005869CE"/>
    <w:rsid w:val="005872C8"/>
    <w:rsid w:val="005927F3"/>
    <w:rsid w:val="00593D4A"/>
    <w:rsid w:val="00593DE5"/>
    <w:rsid w:val="005940B3"/>
    <w:rsid w:val="005958CF"/>
    <w:rsid w:val="0059682A"/>
    <w:rsid w:val="00596B87"/>
    <w:rsid w:val="00596F11"/>
    <w:rsid w:val="005A0572"/>
    <w:rsid w:val="005A0FAA"/>
    <w:rsid w:val="005A2D48"/>
    <w:rsid w:val="005A3A2D"/>
    <w:rsid w:val="005A3B08"/>
    <w:rsid w:val="005A3EF8"/>
    <w:rsid w:val="005A43E6"/>
    <w:rsid w:val="005A4E36"/>
    <w:rsid w:val="005A5945"/>
    <w:rsid w:val="005A5C31"/>
    <w:rsid w:val="005A63C7"/>
    <w:rsid w:val="005B06C1"/>
    <w:rsid w:val="005B09D9"/>
    <w:rsid w:val="005B1C36"/>
    <w:rsid w:val="005B1FDD"/>
    <w:rsid w:val="005B355C"/>
    <w:rsid w:val="005B3A0E"/>
    <w:rsid w:val="005B3A31"/>
    <w:rsid w:val="005B3E95"/>
    <w:rsid w:val="005B45E6"/>
    <w:rsid w:val="005B5787"/>
    <w:rsid w:val="005B5FF9"/>
    <w:rsid w:val="005B7983"/>
    <w:rsid w:val="005C09A8"/>
    <w:rsid w:val="005C1F32"/>
    <w:rsid w:val="005C2C89"/>
    <w:rsid w:val="005C3E88"/>
    <w:rsid w:val="005C4167"/>
    <w:rsid w:val="005C4C3D"/>
    <w:rsid w:val="005C50E7"/>
    <w:rsid w:val="005C72DC"/>
    <w:rsid w:val="005D016E"/>
    <w:rsid w:val="005D0378"/>
    <w:rsid w:val="005D0393"/>
    <w:rsid w:val="005D0AAF"/>
    <w:rsid w:val="005D0ED3"/>
    <w:rsid w:val="005D16A3"/>
    <w:rsid w:val="005D17AE"/>
    <w:rsid w:val="005D1E5C"/>
    <w:rsid w:val="005D5C96"/>
    <w:rsid w:val="005D6ED2"/>
    <w:rsid w:val="005D7FF1"/>
    <w:rsid w:val="005E07AE"/>
    <w:rsid w:val="005E0D5E"/>
    <w:rsid w:val="005E0E24"/>
    <w:rsid w:val="005E12CB"/>
    <w:rsid w:val="005E1A01"/>
    <w:rsid w:val="005E27FB"/>
    <w:rsid w:val="005E35AB"/>
    <w:rsid w:val="005F169D"/>
    <w:rsid w:val="005F2F8D"/>
    <w:rsid w:val="005F3B1D"/>
    <w:rsid w:val="005F3B9E"/>
    <w:rsid w:val="00600C48"/>
    <w:rsid w:val="00601FCD"/>
    <w:rsid w:val="0060291A"/>
    <w:rsid w:val="0060291B"/>
    <w:rsid w:val="0060316E"/>
    <w:rsid w:val="00604ED7"/>
    <w:rsid w:val="0060620C"/>
    <w:rsid w:val="006100F3"/>
    <w:rsid w:val="00610AB2"/>
    <w:rsid w:val="00611F82"/>
    <w:rsid w:val="00613338"/>
    <w:rsid w:val="00615925"/>
    <w:rsid w:val="006164B9"/>
    <w:rsid w:val="00617A90"/>
    <w:rsid w:val="00620A7B"/>
    <w:rsid w:val="006216A2"/>
    <w:rsid w:val="00622BF9"/>
    <w:rsid w:val="00627E60"/>
    <w:rsid w:val="00631633"/>
    <w:rsid w:val="006332F3"/>
    <w:rsid w:val="00633D54"/>
    <w:rsid w:val="00634EA5"/>
    <w:rsid w:val="00636AE8"/>
    <w:rsid w:val="00637D60"/>
    <w:rsid w:val="00640137"/>
    <w:rsid w:val="00640580"/>
    <w:rsid w:val="00642AAB"/>
    <w:rsid w:val="00642E71"/>
    <w:rsid w:val="006436C8"/>
    <w:rsid w:val="00643BF9"/>
    <w:rsid w:val="00644E3E"/>
    <w:rsid w:val="006450E2"/>
    <w:rsid w:val="00645D73"/>
    <w:rsid w:val="00645DFE"/>
    <w:rsid w:val="00646E94"/>
    <w:rsid w:val="00650AE3"/>
    <w:rsid w:val="006516BC"/>
    <w:rsid w:val="00651AF0"/>
    <w:rsid w:val="00652781"/>
    <w:rsid w:val="00654351"/>
    <w:rsid w:val="00654E0E"/>
    <w:rsid w:val="006561AA"/>
    <w:rsid w:val="00657E9F"/>
    <w:rsid w:val="006608AF"/>
    <w:rsid w:val="00660DAD"/>
    <w:rsid w:val="00661211"/>
    <w:rsid w:val="00662C67"/>
    <w:rsid w:val="00663738"/>
    <w:rsid w:val="00663DE8"/>
    <w:rsid w:val="0066509C"/>
    <w:rsid w:val="006659C0"/>
    <w:rsid w:val="00666F79"/>
    <w:rsid w:val="00670CFC"/>
    <w:rsid w:val="00670E24"/>
    <w:rsid w:val="006726FF"/>
    <w:rsid w:val="00673446"/>
    <w:rsid w:val="00674B40"/>
    <w:rsid w:val="00675776"/>
    <w:rsid w:val="00675C50"/>
    <w:rsid w:val="00675F15"/>
    <w:rsid w:val="006806AC"/>
    <w:rsid w:val="006812FD"/>
    <w:rsid w:val="00681718"/>
    <w:rsid w:val="00681F46"/>
    <w:rsid w:val="00682114"/>
    <w:rsid w:val="006824BC"/>
    <w:rsid w:val="006840B0"/>
    <w:rsid w:val="00684401"/>
    <w:rsid w:val="006846C9"/>
    <w:rsid w:val="0068576C"/>
    <w:rsid w:val="006875D6"/>
    <w:rsid w:val="00687D90"/>
    <w:rsid w:val="00693062"/>
    <w:rsid w:val="00696C42"/>
    <w:rsid w:val="006A0545"/>
    <w:rsid w:val="006A05AE"/>
    <w:rsid w:val="006A1050"/>
    <w:rsid w:val="006A2113"/>
    <w:rsid w:val="006A327C"/>
    <w:rsid w:val="006A4C0A"/>
    <w:rsid w:val="006A4F9E"/>
    <w:rsid w:val="006B0E28"/>
    <w:rsid w:val="006B131C"/>
    <w:rsid w:val="006B244D"/>
    <w:rsid w:val="006B3723"/>
    <w:rsid w:val="006B3A6A"/>
    <w:rsid w:val="006B489D"/>
    <w:rsid w:val="006B4CC0"/>
    <w:rsid w:val="006B53F0"/>
    <w:rsid w:val="006B7617"/>
    <w:rsid w:val="006B777F"/>
    <w:rsid w:val="006C07D2"/>
    <w:rsid w:val="006C25E6"/>
    <w:rsid w:val="006C3620"/>
    <w:rsid w:val="006C4C79"/>
    <w:rsid w:val="006C5D26"/>
    <w:rsid w:val="006C673E"/>
    <w:rsid w:val="006C7FF2"/>
    <w:rsid w:val="006D1175"/>
    <w:rsid w:val="006D4E10"/>
    <w:rsid w:val="006D549C"/>
    <w:rsid w:val="006D6AB0"/>
    <w:rsid w:val="006D7104"/>
    <w:rsid w:val="006E03CE"/>
    <w:rsid w:val="006E0ED7"/>
    <w:rsid w:val="006E10E4"/>
    <w:rsid w:val="006E17AD"/>
    <w:rsid w:val="006E1D28"/>
    <w:rsid w:val="006E2B86"/>
    <w:rsid w:val="006E3D30"/>
    <w:rsid w:val="006E43DC"/>
    <w:rsid w:val="006E5D9C"/>
    <w:rsid w:val="006F0845"/>
    <w:rsid w:val="006F3AC5"/>
    <w:rsid w:val="006F4366"/>
    <w:rsid w:val="006F4F6E"/>
    <w:rsid w:val="0070045B"/>
    <w:rsid w:val="007026B8"/>
    <w:rsid w:val="0070354A"/>
    <w:rsid w:val="00703DC4"/>
    <w:rsid w:val="00704889"/>
    <w:rsid w:val="007064B3"/>
    <w:rsid w:val="00706EE4"/>
    <w:rsid w:val="00706F9F"/>
    <w:rsid w:val="00707A27"/>
    <w:rsid w:val="00710187"/>
    <w:rsid w:val="007121FA"/>
    <w:rsid w:val="00712BEC"/>
    <w:rsid w:val="00715B5B"/>
    <w:rsid w:val="0071604E"/>
    <w:rsid w:val="00722434"/>
    <w:rsid w:val="007232DB"/>
    <w:rsid w:val="007250E7"/>
    <w:rsid w:val="007272BF"/>
    <w:rsid w:val="00727B70"/>
    <w:rsid w:val="00730698"/>
    <w:rsid w:val="00731298"/>
    <w:rsid w:val="00731350"/>
    <w:rsid w:val="00732470"/>
    <w:rsid w:val="007324CD"/>
    <w:rsid w:val="00735A04"/>
    <w:rsid w:val="00735D92"/>
    <w:rsid w:val="00737A25"/>
    <w:rsid w:val="007408E3"/>
    <w:rsid w:val="00740E68"/>
    <w:rsid w:val="007418FA"/>
    <w:rsid w:val="007429F4"/>
    <w:rsid w:val="00744E9E"/>
    <w:rsid w:val="00745606"/>
    <w:rsid w:val="0074564D"/>
    <w:rsid w:val="007462A2"/>
    <w:rsid w:val="00746E5D"/>
    <w:rsid w:val="00747518"/>
    <w:rsid w:val="0075013C"/>
    <w:rsid w:val="00750BE0"/>
    <w:rsid w:val="00751371"/>
    <w:rsid w:val="007525A8"/>
    <w:rsid w:val="007532BB"/>
    <w:rsid w:val="00753CD6"/>
    <w:rsid w:val="00753FA8"/>
    <w:rsid w:val="00755842"/>
    <w:rsid w:val="0075628A"/>
    <w:rsid w:val="007562D4"/>
    <w:rsid w:val="00756A87"/>
    <w:rsid w:val="00756CC9"/>
    <w:rsid w:val="00757373"/>
    <w:rsid w:val="007604E8"/>
    <w:rsid w:val="007633CB"/>
    <w:rsid w:val="007648EC"/>
    <w:rsid w:val="00764A5A"/>
    <w:rsid w:val="007650C1"/>
    <w:rsid w:val="0076573E"/>
    <w:rsid w:val="00766661"/>
    <w:rsid w:val="00766DC4"/>
    <w:rsid w:val="00767C14"/>
    <w:rsid w:val="00767CA3"/>
    <w:rsid w:val="0077031B"/>
    <w:rsid w:val="0077120D"/>
    <w:rsid w:val="00771D41"/>
    <w:rsid w:val="0077503A"/>
    <w:rsid w:val="00775EF4"/>
    <w:rsid w:val="00776070"/>
    <w:rsid w:val="007770D8"/>
    <w:rsid w:val="00777AE6"/>
    <w:rsid w:val="0078064D"/>
    <w:rsid w:val="00781729"/>
    <w:rsid w:val="007817D0"/>
    <w:rsid w:val="00782A61"/>
    <w:rsid w:val="007840B5"/>
    <w:rsid w:val="0078483F"/>
    <w:rsid w:val="00785059"/>
    <w:rsid w:val="007872FA"/>
    <w:rsid w:val="00791E37"/>
    <w:rsid w:val="00793E49"/>
    <w:rsid w:val="0079427F"/>
    <w:rsid w:val="007944D0"/>
    <w:rsid w:val="00794E05"/>
    <w:rsid w:val="0079523C"/>
    <w:rsid w:val="00796513"/>
    <w:rsid w:val="007A028E"/>
    <w:rsid w:val="007A148B"/>
    <w:rsid w:val="007A1F62"/>
    <w:rsid w:val="007A23F7"/>
    <w:rsid w:val="007A2C2D"/>
    <w:rsid w:val="007A30A6"/>
    <w:rsid w:val="007A55E7"/>
    <w:rsid w:val="007A691C"/>
    <w:rsid w:val="007A7865"/>
    <w:rsid w:val="007B16E8"/>
    <w:rsid w:val="007B1891"/>
    <w:rsid w:val="007B1D9E"/>
    <w:rsid w:val="007B1E86"/>
    <w:rsid w:val="007B24CA"/>
    <w:rsid w:val="007B2B20"/>
    <w:rsid w:val="007B39EF"/>
    <w:rsid w:val="007B408B"/>
    <w:rsid w:val="007B4832"/>
    <w:rsid w:val="007B54CA"/>
    <w:rsid w:val="007B5C0F"/>
    <w:rsid w:val="007B6C28"/>
    <w:rsid w:val="007C1D02"/>
    <w:rsid w:val="007C2300"/>
    <w:rsid w:val="007C58EA"/>
    <w:rsid w:val="007C6A7D"/>
    <w:rsid w:val="007D0BA8"/>
    <w:rsid w:val="007D11B5"/>
    <w:rsid w:val="007D14FF"/>
    <w:rsid w:val="007D3781"/>
    <w:rsid w:val="007D3C75"/>
    <w:rsid w:val="007D405A"/>
    <w:rsid w:val="007D54F4"/>
    <w:rsid w:val="007D7699"/>
    <w:rsid w:val="007E045B"/>
    <w:rsid w:val="007E21DD"/>
    <w:rsid w:val="007E39F4"/>
    <w:rsid w:val="007E4F27"/>
    <w:rsid w:val="007E6035"/>
    <w:rsid w:val="007E60AA"/>
    <w:rsid w:val="007E70F9"/>
    <w:rsid w:val="007F1847"/>
    <w:rsid w:val="007F3973"/>
    <w:rsid w:val="007F466D"/>
    <w:rsid w:val="007F7896"/>
    <w:rsid w:val="007F7D20"/>
    <w:rsid w:val="008008A8"/>
    <w:rsid w:val="008008D2"/>
    <w:rsid w:val="008033D3"/>
    <w:rsid w:val="00803BC8"/>
    <w:rsid w:val="00805524"/>
    <w:rsid w:val="0080648E"/>
    <w:rsid w:val="00806BB1"/>
    <w:rsid w:val="008072F3"/>
    <w:rsid w:val="0080796E"/>
    <w:rsid w:val="00807975"/>
    <w:rsid w:val="00807ADC"/>
    <w:rsid w:val="008115FF"/>
    <w:rsid w:val="008116DD"/>
    <w:rsid w:val="00811DA7"/>
    <w:rsid w:val="00812951"/>
    <w:rsid w:val="00812B36"/>
    <w:rsid w:val="00812F6B"/>
    <w:rsid w:val="0081346C"/>
    <w:rsid w:val="008139AB"/>
    <w:rsid w:val="00814489"/>
    <w:rsid w:val="00814614"/>
    <w:rsid w:val="00814D25"/>
    <w:rsid w:val="00814F41"/>
    <w:rsid w:val="00814FD7"/>
    <w:rsid w:val="00815333"/>
    <w:rsid w:val="00815F8E"/>
    <w:rsid w:val="0081773C"/>
    <w:rsid w:val="008177E4"/>
    <w:rsid w:val="008226AC"/>
    <w:rsid w:val="00822B58"/>
    <w:rsid w:val="00823779"/>
    <w:rsid w:val="00824388"/>
    <w:rsid w:val="008247F3"/>
    <w:rsid w:val="00824BD3"/>
    <w:rsid w:val="008279FA"/>
    <w:rsid w:val="00830C81"/>
    <w:rsid w:val="00831295"/>
    <w:rsid w:val="00832F65"/>
    <w:rsid w:val="00834C43"/>
    <w:rsid w:val="008354F7"/>
    <w:rsid w:val="00836669"/>
    <w:rsid w:val="00837267"/>
    <w:rsid w:val="00840D4E"/>
    <w:rsid w:val="00841F29"/>
    <w:rsid w:val="00843218"/>
    <w:rsid w:val="00845B47"/>
    <w:rsid w:val="00845C51"/>
    <w:rsid w:val="008479AB"/>
    <w:rsid w:val="00850C3A"/>
    <w:rsid w:val="00850E96"/>
    <w:rsid w:val="008536D6"/>
    <w:rsid w:val="0085394D"/>
    <w:rsid w:val="00853B2F"/>
    <w:rsid w:val="00856428"/>
    <w:rsid w:val="008626D1"/>
    <w:rsid w:val="00863265"/>
    <w:rsid w:val="008641E6"/>
    <w:rsid w:val="00865665"/>
    <w:rsid w:val="008660B7"/>
    <w:rsid w:val="00867CA8"/>
    <w:rsid w:val="00870DD9"/>
    <w:rsid w:val="00872F0C"/>
    <w:rsid w:val="00874AC8"/>
    <w:rsid w:val="00875BFF"/>
    <w:rsid w:val="00875DCB"/>
    <w:rsid w:val="0087703A"/>
    <w:rsid w:val="00880761"/>
    <w:rsid w:val="00882FB2"/>
    <w:rsid w:val="008833A9"/>
    <w:rsid w:val="00883718"/>
    <w:rsid w:val="00886786"/>
    <w:rsid w:val="00887561"/>
    <w:rsid w:val="0088771E"/>
    <w:rsid w:val="00891CBC"/>
    <w:rsid w:val="00892B46"/>
    <w:rsid w:val="00893297"/>
    <w:rsid w:val="00893E37"/>
    <w:rsid w:val="0089592A"/>
    <w:rsid w:val="00896AB6"/>
    <w:rsid w:val="00896C51"/>
    <w:rsid w:val="0089780B"/>
    <w:rsid w:val="008A1366"/>
    <w:rsid w:val="008A1998"/>
    <w:rsid w:val="008A1C7E"/>
    <w:rsid w:val="008A4D87"/>
    <w:rsid w:val="008A5FAE"/>
    <w:rsid w:val="008A6460"/>
    <w:rsid w:val="008A7096"/>
    <w:rsid w:val="008A755A"/>
    <w:rsid w:val="008A7767"/>
    <w:rsid w:val="008B1A6D"/>
    <w:rsid w:val="008B26AB"/>
    <w:rsid w:val="008B2768"/>
    <w:rsid w:val="008B39E3"/>
    <w:rsid w:val="008B44BA"/>
    <w:rsid w:val="008B47BA"/>
    <w:rsid w:val="008B4D52"/>
    <w:rsid w:val="008B5560"/>
    <w:rsid w:val="008B5905"/>
    <w:rsid w:val="008B5ACB"/>
    <w:rsid w:val="008B5C2D"/>
    <w:rsid w:val="008B5D92"/>
    <w:rsid w:val="008B62AC"/>
    <w:rsid w:val="008B6672"/>
    <w:rsid w:val="008B77E1"/>
    <w:rsid w:val="008C0F53"/>
    <w:rsid w:val="008C1E48"/>
    <w:rsid w:val="008C274B"/>
    <w:rsid w:val="008C51AA"/>
    <w:rsid w:val="008C5B1D"/>
    <w:rsid w:val="008D0156"/>
    <w:rsid w:val="008D0B1E"/>
    <w:rsid w:val="008D1FCE"/>
    <w:rsid w:val="008D2867"/>
    <w:rsid w:val="008D35B0"/>
    <w:rsid w:val="008D7753"/>
    <w:rsid w:val="008E0545"/>
    <w:rsid w:val="008E248E"/>
    <w:rsid w:val="008E497B"/>
    <w:rsid w:val="008E516B"/>
    <w:rsid w:val="008E5F54"/>
    <w:rsid w:val="008E6577"/>
    <w:rsid w:val="008F08EA"/>
    <w:rsid w:val="008F15A7"/>
    <w:rsid w:val="008F212F"/>
    <w:rsid w:val="008F2BA2"/>
    <w:rsid w:val="008F383F"/>
    <w:rsid w:val="008F5381"/>
    <w:rsid w:val="008F5C41"/>
    <w:rsid w:val="008F6799"/>
    <w:rsid w:val="0090054A"/>
    <w:rsid w:val="00900D27"/>
    <w:rsid w:val="00900E4D"/>
    <w:rsid w:val="00901204"/>
    <w:rsid w:val="00901CA6"/>
    <w:rsid w:val="00902922"/>
    <w:rsid w:val="00905EB0"/>
    <w:rsid w:val="009102E7"/>
    <w:rsid w:val="009105AD"/>
    <w:rsid w:val="00912AA3"/>
    <w:rsid w:val="0091468B"/>
    <w:rsid w:val="00914E49"/>
    <w:rsid w:val="00915310"/>
    <w:rsid w:val="00916AF5"/>
    <w:rsid w:val="00916E52"/>
    <w:rsid w:val="00917875"/>
    <w:rsid w:val="00917A20"/>
    <w:rsid w:val="0092041A"/>
    <w:rsid w:val="00921217"/>
    <w:rsid w:val="00923D49"/>
    <w:rsid w:val="00925640"/>
    <w:rsid w:val="009262D8"/>
    <w:rsid w:val="00926451"/>
    <w:rsid w:val="00927FA6"/>
    <w:rsid w:val="0093146C"/>
    <w:rsid w:val="009329A6"/>
    <w:rsid w:val="00933D3A"/>
    <w:rsid w:val="009349AF"/>
    <w:rsid w:val="00934BD0"/>
    <w:rsid w:val="009361DD"/>
    <w:rsid w:val="00936FCF"/>
    <w:rsid w:val="009372B6"/>
    <w:rsid w:val="009372BA"/>
    <w:rsid w:val="009377A3"/>
    <w:rsid w:val="00937AA3"/>
    <w:rsid w:val="0094022D"/>
    <w:rsid w:val="00940919"/>
    <w:rsid w:val="00941FBC"/>
    <w:rsid w:val="00942431"/>
    <w:rsid w:val="00943F4A"/>
    <w:rsid w:val="0095070D"/>
    <w:rsid w:val="0095172E"/>
    <w:rsid w:val="00952B78"/>
    <w:rsid w:val="00953F8E"/>
    <w:rsid w:val="00955510"/>
    <w:rsid w:val="0095571F"/>
    <w:rsid w:val="00955A13"/>
    <w:rsid w:val="00956DE1"/>
    <w:rsid w:val="0095709C"/>
    <w:rsid w:val="00957B01"/>
    <w:rsid w:val="00960A0B"/>
    <w:rsid w:val="009640DB"/>
    <w:rsid w:val="00964111"/>
    <w:rsid w:val="009642F5"/>
    <w:rsid w:val="00965704"/>
    <w:rsid w:val="00967519"/>
    <w:rsid w:val="0096768B"/>
    <w:rsid w:val="00971991"/>
    <w:rsid w:val="009723CE"/>
    <w:rsid w:val="00973868"/>
    <w:rsid w:val="0097404C"/>
    <w:rsid w:val="009749D0"/>
    <w:rsid w:val="009760F3"/>
    <w:rsid w:val="00977A46"/>
    <w:rsid w:val="0098292A"/>
    <w:rsid w:val="0098367C"/>
    <w:rsid w:val="00984077"/>
    <w:rsid w:val="00984E7E"/>
    <w:rsid w:val="0098599F"/>
    <w:rsid w:val="00985B55"/>
    <w:rsid w:val="009861D4"/>
    <w:rsid w:val="0098644C"/>
    <w:rsid w:val="00986940"/>
    <w:rsid w:val="00987D73"/>
    <w:rsid w:val="00990C49"/>
    <w:rsid w:val="00991508"/>
    <w:rsid w:val="0099351A"/>
    <w:rsid w:val="0099421C"/>
    <w:rsid w:val="00995929"/>
    <w:rsid w:val="0099605F"/>
    <w:rsid w:val="009961FF"/>
    <w:rsid w:val="00996420"/>
    <w:rsid w:val="00996631"/>
    <w:rsid w:val="009A11C9"/>
    <w:rsid w:val="009A245D"/>
    <w:rsid w:val="009A42B4"/>
    <w:rsid w:val="009A4B69"/>
    <w:rsid w:val="009A4DE3"/>
    <w:rsid w:val="009A517A"/>
    <w:rsid w:val="009A6310"/>
    <w:rsid w:val="009A6629"/>
    <w:rsid w:val="009A67E4"/>
    <w:rsid w:val="009A6C16"/>
    <w:rsid w:val="009A6C63"/>
    <w:rsid w:val="009B060B"/>
    <w:rsid w:val="009B1C1F"/>
    <w:rsid w:val="009B38BC"/>
    <w:rsid w:val="009B4DB3"/>
    <w:rsid w:val="009B54B7"/>
    <w:rsid w:val="009B5A02"/>
    <w:rsid w:val="009B6E09"/>
    <w:rsid w:val="009B7F8F"/>
    <w:rsid w:val="009C169B"/>
    <w:rsid w:val="009C2286"/>
    <w:rsid w:val="009C2460"/>
    <w:rsid w:val="009C3172"/>
    <w:rsid w:val="009C389E"/>
    <w:rsid w:val="009C4CAC"/>
    <w:rsid w:val="009C5ECE"/>
    <w:rsid w:val="009C6D1D"/>
    <w:rsid w:val="009C7531"/>
    <w:rsid w:val="009C7E77"/>
    <w:rsid w:val="009D084F"/>
    <w:rsid w:val="009D1387"/>
    <w:rsid w:val="009D1A61"/>
    <w:rsid w:val="009D1ABB"/>
    <w:rsid w:val="009D20B9"/>
    <w:rsid w:val="009D21F8"/>
    <w:rsid w:val="009D2A54"/>
    <w:rsid w:val="009D2D01"/>
    <w:rsid w:val="009D3544"/>
    <w:rsid w:val="009D57AD"/>
    <w:rsid w:val="009D5D56"/>
    <w:rsid w:val="009D6761"/>
    <w:rsid w:val="009D6E67"/>
    <w:rsid w:val="009D7C93"/>
    <w:rsid w:val="009D7D49"/>
    <w:rsid w:val="009D7FC6"/>
    <w:rsid w:val="009E3E03"/>
    <w:rsid w:val="009E7231"/>
    <w:rsid w:val="009E7DA9"/>
    <w:rsid w:val="009E7E80"/>
    <w:rsid w:val="009F17C0"/>
    <w:rsid w:val="009F2978"/>
    <w:rsid w:val="009F33D7"/>
    <w:rsid w:val="009F4462"/>
    <w:rsid w:val="009F4E5C"/>
    <w:rsid w:val="009F70A4"/>
    <w:rsid w:val="009F744A"/>
    <w:rsid w:val="009F7467"/>
    <w:rsid w:val="009F7E08"/>
    <w:rsid w:val="00A0097C"/>
    <w:rsid w:val="00A01266"/>
    <w:rsid w:val="00A01E2B"/>
    <w:rsid w:val="00A03145"/>
    <w:rsid w:val="00A04374"/>
    <w:rsid w:val="00A04B6D"/>
    <w:rsid w:val="00A04D60"/>
    <w:rsid w:val="00A053A5"/>
    <w:rsid w:val="00A069C2"/>
    <w:rsid w:val="00A06BF4"/>
    <w:rsid w:val="00A06CBA"/>
    <w:rsid w:val="00A07740"/>
    <w:rsid w:val="00A111EB"/>
    <w:rsid w:val="00A118E2"/>
    <w:rsid w:val="00A130B1"/>
    <w:rsid w:val="00A1330C"/>
    <w:rsid w:val="00A16B9D"/>
    <w:rsid w:val="00A17BBA"/>
    <w:rsid w:val="00A21205"/>
    <w:rsid w:val="00A21296"/>
    <w:rsid w:val="00A2166B"/>
    <w:rsid w:val="00A22E0A"/>
    <w:rsid w:val="00A23378"/>
    <w:rsid w:val="00A25DEE"/>
    <w:rsid w:val="00A3027E"/>
    <w:rsid w:val="00A30727"/>
    <w:rsid w:val="00A30AE7"/>
    <w:rsid w:val="00A311DF"/>
    <w:rsid w:val="00A316F5"/>
    <w:rsid w:val="00A31C0A"/>
    <w:rsid w:val="00A3341A"/>
    <w:rsid w:val="00A33676"/>
    <w:rsid w:val="00A33795"/>
    <w:rsid w:val="00A3518B"/>
    <w:rsid w:val="00A35841"/>
    <w:rsid w:val="00A35A59"/>
    <w:rsid w:val="00A36961"/>
    <w:rsid w:val="00A37A08"/>
    <w:rsid w:val="00A40932"/>
    <w:rsid w:val="00A40DF6"/>
    <w:rsid w:val="00A425C5"/>
    <w:rsid w:val="00A42928"/>
    <w:rsid w:val="00A42B3F"/>
    <w:rsid w:val="00A43146"/>
    <w:rsid w:val="00A43744"/>
    <w:rsid w:val="00A438EB"/>
    <w:rsid w:val="00A440AF"/>
    <w:rsid w:val="00A4479C"/>
    <w:rsid w:val="00A449E7"/>
    <w:rsid w:val="00A45E69"/>
    <w:rsid w:val="00A473D2"/>
    <w:rsid w:val="00A504EC"/>
    <w:rsid w:val="00A51E83"/>
    <w:rsid w:val="00A53BB0"/>
    <w:rsid w:val="00A54166"/>
    <w:rsid w:val="00A54ACC"/>
    <w:rsid w:val="00A564E8"/>
    <w:rsid w:val="00A56D28"/>
    <w:rsid w:val="00A574E7"/>
    <w:rsid w:val="00A57AD0"/>
    <w:rsid w:val="00A609AF"/>
    <w:rsid w:val="00A60C87"/>
    <w:rsid w:val="00A61E98"/>
    <w:rsid w:val="00A636EE"/>
    <w:rsid w:val="00A64604"/>
    <w:rsid w:val="00A65C72"/>
    <w:rsid w:val="00A65DCD"/>
    <w:rsid w:val="00A66F86"/>
    <w:rsid w:val="00A6763F"/>
    <w:rsid w:val="00A67B19"/>
    <w:rsid w:val="00A70367"/>
    <w:rsid w:val="00A709FD"/>
    <w:rsid w:val="00A7100F"/>
    <w:rsid w:val="00A71582"/>
    <w:rsid w:val="00A71D23"/>
    <w:rsid w:val="00A724F5"/>
    <w:rsid w:val="00A72809"/>
    <w:rsid w:val="00A730E9"/>
    <w:rsid w:val="00A73A54"/>
    <w:rsid w:val="00A73FD2"/>
    <w:rsid w:val="00A75096"/>
    <w:rsid w:val="00A75138"/>
    <w:rsid w:val="00A75148"/>
    <w:rsid w:val="00A76A6A"/>
    <w:rsid w:val="00A80DBF"/>
    <w:rsid w:val="00A81E5F"/>
    <w:rsid w:val="00A83A0E"/>
    <w:rsid w:val="00A83F1D"/>
    <w:rsid w:val="00A86A55"/>
    <w:rsid w:val="00A92E90"/>
    <w:rsid w:val="00A933BF"/>
    <w:rsid w:val="00A933C0"/>
    <w:rsid w:val="00A9538E"/>
    <w:rsid w:val="00A95F22"/>
    <w:rsid w:val="00A9644A"/>
    <w:rsid w:val="00A96AF3"/>
    <w:rsid w:val="00A96C5E"/>
    <w:rsid w:val="00A9759C"/>
    <w:rsid w:val="00A97FE2"/>
    <w:rsid w:val="00AA1545"/>
    <w:rsid w:val="00AA1E29"/>
    <w:rsid w:val="00AA2CCC"/>
    <w:rsid w:val="00AA32D1"/>
    <w:rsid w:val="00AA3F86"/>
    <w:rsid w:val="00AA5375"/>
    <w:rsid w:val="00AA617B"/>
    <w:rsid w:val="00AA6875"/>
    <w:rsid w:val="00AA724D"/>
    <w:rsid w:val="00AA79A9"/>
    <w:rsid w:val="00AB1366"/>
    <w:rsid w:val="00AB5369"/>
    <w:rsid w:val="00AB692F"/>
    <w:rsid w:val="00AB7837"/>
    <w:rsid w:val="00AC3CF6"/>
    <w:rsid w:val="00AC408B"/>
    <w:rsid w:val="00AC4661"/>
    <w:rsid w:val="00AC5581"/>
    <w:rsid w:val="00AC5AC5"/>
    <w:rsid w:val="00AC665C"/>
    <w:rsid w:val="00AC6EF2"/>
    <w:rsid w:val="00AD0744"/>
    <w:rsid w:val="00AD159C"/>
    <w:rsid w:val="00AD1727"/>
    <w:rsid w:val="00AD2F49"/>
    <w:rsid w:val="00AD38C3"/>
    <w:rsid w:val="00AD42F5"/>
    <w:rsid w:val="00AD44B8"/>
    <w:rsid w:val="00AD4A9B"/>
    <w:rsid w:val="00AD6BEF"/>
    <w:rsid w:val="00AD7096"/>
    <w:rsid w:val="00AD7CCE"/>
    <w:rsid w:val="00AE1823"/>
    <w:rsid w:val="00AE20A4"/>
    <w:rsid w:val="00AE296D"/>
    <w:rsid w:val="00AE3DE5"/>
    <w:rsid w:val="00AE5763"/>
    <w:rsid w:val="00AF31FA"/>
    <w:rsid w:val="00AF3558"/>
    <w:rsid w:val="00AF4B23"/>
    <w:rsid w:val="00AF4EEA"/>
    <w:rsid w:val="00AF5CBD"/>
    <w:rsid w:val="00AF7940"/>
    <w:rsid w:val="00AF7EC7"/>
    <w:rsid w:val="00B00B85"/>
    <w:rsid w:val="00B01C73"/>
    <w:rsid w:val="00B04981"/>
    <w:rsid w:val="00B0798E"/>
    <w:rsid w:val="00B11AB4"/>
    <w:rsid w:val="00B12710"/>
    <w:rsid w:val="00B1317A"/>
    <w:rsid w:val="00B131F7"/>
    <w:rsid w:val="00B1347F"/>
    <w:rsid w:val="00B13CA8"/>
    <w:rsid w:val="00B14A5D"/>
    <w:rsid w:val="00B14EC3"/>
    <w:rsid w:val="00B177ED"/>
    <w:rsid w:val="00B202BF"/>
    <w:rsid w:val="00B23126"/>
    <w:rsid w:val="00B245AE"/>
    <w:rsid w:val="00B255D1"/>
    <w:rsid w:val="00B2569E"/>
    <w:rsid w:val="00B25C42"/>
    <w:rsid w:val="00B25D01"/>
    <w:rsid w:val="00B26A20"/>
    <w:rsid w:val="00B27CBF"/>
    <w:rsid w:val="00B30A07"/>
    <w:rsid w:val="00B310FE"/>
    <w:rsid w:val="00B32FF6"/>
    <w:rsid w:val="00B334CA"/>
    <w:rsid w:val="00B3545B"/>
    <w:rsid w:val="00B35737"/>
    <w:rsid w:val="00B36231"/>
    <w:rsid w:val="00B362E8"/>
    <w:rsid w:val="00B36932"/>
    <w:rsid w:val="00B37247"/>
    <w:rsid w:val="00B37FF3"/>
    <w:rsid w:val="00B41314"/>
    <w:rsid w:val="00B417AB"/>
    <w:rsid w:val="00B41F84"/>
    <w:rsid w:val="00B461B3"/>
    <w:rsid w:val="00B5029F"/>
    <w:rsid w:val="00B520B5"/>
    <w:rsid w:val="00B5489B"/>
    <w:rsid w:val="00B550EC"/>
    <w:rsid w:val="00B551D4"/>
    <w:rsid w:val="00B552EF"/>
    <w:rsid w:val="00B57ABC"/>
    <w:rsid w:val="00B60DFB"/>
    <w:rsid w:val="00B60EBD"/>
    <w:rsid w:val="00B614C3"/>
    <w:rsid w:val="00B61767"/>
    <w:rsid w:val="00B627E5"/>
    <w:rsid w:val="00B63252"/>
    <w:rsid w:val="00B65C01"/>
    <w:rsid w:val="00B6712E"/>
    <w:rsid w:val="00B67BF5"/>
    <w:rsid w:val="00B67C32"/>
    <w:rsid w:val="00B70222"/>
    <w:rsid w:val="00B7204A"/>
    <w:rsid w:val="00B735E2"/>
    <w:rsid w:val="00B735FA"/>
    <w:rsid w:val="00B74D4A"/>
    <w:rsid w:val="00B75232"/>
    <w:rsid w:val="00B763E4"/>
    <w:rsid w:val="00B76459"/>
    <w:rsid w:val="00B766CB"/>
    <w:rsid w:val="00B82DA0"/>
    <w:rsid w:val="00B83723"/>
    <w:rsid w:val="00B84B90"/>
    <w:rsid w:val="00B85B66"/>
    <w:rsid w:val="00B85DB5"/>
    <w:rsid w:val="00B877D1"/>
    <w:rsid w:val="00B87D0C"/>
    <w:rsid w:val="00B90B06"/>
    <w:rsid w:val="00B91CF4"/>
    <w:rsid w:val="00B92B78"/>
    <w:rsid w:val="00B92C81"/>
    <w:rsid w:val="00B93ADB"/>
    <w:rsid w:val="00B94481"/>
    <w:rsid w:val="00B94538"/>
    <w:rsid w:val="00B94B2E"/>
    <w:rsid w:val="00B95334"/>
    <w:rsid w:val="00B95507"/>
    <w:rsid w:val="00B96D23"/>
    <w:rsid w:val="00B96EBC"/>
    <w:rsid w:val="00B978D8"/>
    <w:rsid w:val="00BA1F31"/>
    <w:rsid w:val="00BA221B"/>
    <w:rsid w:val="00BA2B31"/>
    <w:rsid w:val="00BA2D3D"/>
    <w:rsid w:val="00BA3DF4"/>
    <w:rsid w:val="00BA3F9E"/>
    <w:rsid w:val="00BA6479"/>
    <w:rsid w:val="00BA68E4"/>
    <w:rsid w:val="00BA6E80"/>
    <w:rsid w:val="00BB01F1"/>
    <w:rsid w:val="00BB217A"/>
    <w:rsid w:val="00BB3A86"/>
    <w:rsid w:val="00BB4C65"/>
    <w:rsid w:val="00BB503B"/>
    <w:rsid w:val="00BB5F88"/>
    <w:rsid w:val="00BB7E49"/>
    <w:rsid w:val="00BC18E9"/>
    <w:rsid w:val="00BC2037"/>
    <w:rsid w:val="00BC3C4C"/>
    <w:rsid w:val="00BC4389"/>
    <w:rsid w:val="00BC6BBC"/>
    <w:rsid w:val="00BD1837"/>
    <w:rsid w:val="00BD1991"/>
    <w:rsid w:val="00BD1DCF"/>
    <w:rsid w:val="00BD2246"/>
    <w:rsid w:val="00BD45F8"/>
    <w:rsid w:val="00BD48EC"/>
    <w:rsid w:val="00BD4F98"/>
    <w:rsid w:val="00BD5092"/>
    <w:rsid w:val="00BD54F0"/>
    <w:rsid w:val="00BD6B11"/>
    <w:rsid w:val="00BE1240"/>
    <w:rsid w:val="00BE2C0E"/>
    <w:rsid w:val="00BE47FD"/>
    <w:rsid w:val="00BE587D"/>
    <w:rsid w:val="00BE73E1"/>
    <w:rsid w:val="00BF0E36"/>
    <w:rsid w:val="00BF30B6"/>
    <w:rsid w:val="00BF359D"/>
    <w:rsid w:val="00BF60B2"/>
    <w:rsid w:val="00BF6666"/>
    <w:rsid w:val="00BF794C"/>
    <w:rsid w:val="00C00757"/>
    <w:rsid w:val="00C00CEE"/>
    <w:rsid w:val="00C02145"/>
    <w:rsid w:val="00C022F7"/>
    <w:rsid w:val="00C0299E"/>
    <w:rsid w:val="00C04182"/>
    <w:rsid w:val="00C1282F"/>
    <w:rsid w:val="00C1380C"/>
    <w:rsid w:val="00C1540C"/>
    <w:rsid w:val="00C1701C"/>
    <w:rsid w:val="00C17BD1"/>
    <w:rsid w:val="00C2281F"/>
    <w:rsid w:val="00C23935"/>
    <w:rsid w:val="00C23942"/>
    <w:rsid w:val="00C2432B"/>
    <w:rsid w:val="00C24A23"/>
    <w:rsid w:val="00C24E82"/>
    <w:rsid w:val="00C26DF2"/>
    <w:rsid w:val="00C30EBF"/>
    <w:rsid w:val="00C310DD"/>
    <w:rsid w:val="00C3329F"/>
    <w:rsid w:val="00C35D4C"/>
    <w:rsid w:val="00C37BD9"/>
    <w:rsid w:val="00C41A72"/>
    <w:rsid w:val="00C41FDB"/>
    <w:rsid w:val="00C42098"/>
    <w:rsid w:val="00C458C8"/>
    <w:rsid w:val="00C47E4A"/>
    <w:rsid w:val="00C50B5C"/>
    <w:rsid w:val="00C51EB4"/>
    <w:rsid w:val="00C51FD5"/>
    <w:rsid w:val="00C5281B"/>
    <w:rsid w:val="00C533EF"/>
    <w:rsid w:val="00C53AEE"/>
    <w:rsid w:val="00C5518B"/>
    <w:rsid w:val="00C56849"/>
    <w:rsid w:val="00C57E1B"/>
    <w:rsid w:val="00C602CD"/>
    <w:rsid w:val="00C60779"/>
    <w:rsid w:val="00C610BD"/>
    <w:rsid w:val="00C65D59"/>
    <w:rsid w:val="00C65EAE"/>
    <w:rsid w:val="00C662F6"/>
    <w:rsid w:val="00C675E5"/>
    <w:rsid w:val="00C7170C"/>
    <w:rsid w:val="00C71FCD"/>
    <w:rsid w:val="00C72665"/>
    <w:rsid w:val="00C738EC"/>
    <w:rsid w:val="00C73C44"/>
    <w:rsid w:val="00C73CDE"/>
    <w:rsid w:val="00C757CC"/>
    <w:rsid w:val="00C75A1B"/>
    <w:rsid w:val="00C75A7C"/>
    <w:rsid w:val="00C75DFA"/>
    <w:rsid w:val="00C77870"/>
    <w:rsid w:val="00C77B6F"/>
    <w:rsid w:val="00C81DF3"/>
    <w:rsid w:val="00C83109"/>
    <w:rsid w:val="00C83374"/>
    <w:rsid w:val="00C83523"/>
    <w:rsid w:val="00C8423F"/>
    <w:rsid w:val="00C85081"/>
    <w:rsid w:val="00C850B8"/>
    <w:rsid w:val="00C8609B"/>
    <w:rsid w:val="00C86F9C"/>
    <w:rsid w:val="00C87128"/>
    <w:rsid w:val="00C87BE8"/>
    <w:rsid w:val="00C87CE4"/>
    <w:rsid w:val="00C90383"/>
    <w:rsid w:val="00C91574"/>
    <w:rsid w:val="00C92659"/>
    <w:rsid w:val="00C929FD"/>
    <w:rsid w:val="00C92D5B"/>
    <w:rsid w:val="00C94FDE"/>
    <w:rsid w:val="00C956BA"/>
    <w:rsid w:val="00C979A1"/>
    <w:rsid w:val="00CA0DBE"/>
    <w:rsid w:val="00CA1159"/>
    <w:rsid w:val="00CA2291"/>
    <w:rsid w:val="00CA2F04"/>
    <w:rsid w:val="00CA39ED"/>
    <w:rsid w:val="00CA3B09"/>
    <w:rsid w:val="00CA5D95"/>
    <w:rsid w:val="00CA7837"/>
    <w:rsid w:val="00CB08B1"/>
    <w:rsid w:val="00CB11B8"/>
    <w:rsid w:val="00CB170A"/>
    <w:rsid w:val="00CB31EE"/>
    <w:rsid w:val="00CB328F"/>
    <w:rsid w:val="00CB4137"/>
    <w:rsid w:val="00CB439F"/>
    <w:rsid w:val="00CB446E"/>
    <w:rsid w:val="00CB63A9"/>
    <w:rsid w:val="00CB76F1"/>
    <w:rsid w:val="00CB7FC5"/>
    <w:rsid w:val="00CC120F"/>
    <w:rsid w:val="00CC3B85"/>
    <w:rsid w:val="00CC4157"/>
    <w:rsid w:val="00CC61DF"/>
    <w:rsid w:val="00CC6537"/>
    <w:rsid w:val="00CD06F5"/>
    <w:rsid w:val="00CD1FD4"/>
    <w:rsid w:val="00CD27C9"/>
    <w:rsid w:val="00CD360B"/>
    <w:rsid w:val="00CD3FA0"/>
    <w:rsid w:val="00CD42B4"/>
    <w:rsid w:val="00CD43BB"/>
    <w:rsid w:val="00CD48C7"/>
    <w:rsid w:val="00CD4DC5"/>
    <w:rsid w:val="00CD630C"/>
    <w:rsid w:val="00CD6C14"/>
    <w:rsid w:val="00CD7337"/>
    <w:rsid w:val="00CD738D"/>
    <w:rsid w:val="00CD73B1"/>
    <w:rsid w:val="00CE1152"/>
    <w:rsid w:val="00CE1958"/>
    <w:rsid w:val="00CE1F0E"/>
    <w:rsid w:val="00CE29B3"/>
    <w:rsid w:val="00CE2D36"/>
    <w:rsid w:val="00CE2E00"/>
    <w:rsid w:val="00CE319A"/>
    <w:rsid w:val="00CE3B6A"/>
    <w:rsid w:val="00CE648F"/>
    <w:rsid w:val="00CF1413"/>
    <w:rsid w:val="00CF195D"/>
    <w:rsid w:val="00CF26BC"/>
    <w:rsid w:val="00CF2C0E"/>
    <w:rsid w:val="00CF36FD"/>
    <w:rsid w:val="00CF3C90"/>
    <w:rsid w:val="00CF4C9C"/>
    <w:rsid w:val="00CF5014"/>
    <w:rsid w:val="00CF6D87"/>
    <w:rsid w:val="00D023EA"/>
    <w:rsid w:val="00D0255A"/>
    <w:rsid w:val="00D033AC"/>
    <w:rsid w:val="00D038DD"/>
    <w:rsid w:val="00D03E3A"/>
    <w:rsid w:val="00D040B8"/>
    <w:rsid w:val="00D04476"/>
    <w:rsid w:val="00D0472C"/>
    <w:rsid w:val="00D0571C"/>
    <w:rsid w:val="00D05F72"/>
    <w:rsid w:val="00D063D4"/>
    <w:rsid w:val="00D10036"/>
    <w:rsid w:val="00D106A7"/>
    <w:rsid w:val="00D10E44"/>
    <w:rsid w:val="00D11165"/>
    <w:rsid w:val="00D129DD"/>
    <w:rsid w:val="00D1431E"/>
    <w:rsid w:val="00D209BF"/>
    <w:rsid w:val="00D209CA"/>
    <w:rsid w:val="00D21934"/>
    <w:rsid w:val="00D22B8F"/>
    <w:rsid w:val="00D22BA4"/>
    <w:rsid w:val="00D22C27"/>
    <w:rsid w:val="00D23056"/>
    <w:rsid w:val="00D23825"/>
    <w:rsid w:val="00D241D8"/>
    <w:rsid w:val="00D24573"/>
    <w:rsid w:val="00D27095"/>
    <w:rsid w:val="00D27FB7"/>
    <w:rsid w:val="00D3109A"/>
    <w:rsid w:val="00D31A15"/>
    <w:rsid w:val="00D32F2B"/>
    <w:rsid w:val="00D34670"/>
    <w:rsid w:val="00D35643"/>
    <w:rsid w:val="00D3757B"/>
    <w:rsid w:val="00D37C8B"/>
    <w:rsid w:val="00D435ED"/>
    <w:rsid w:val="00D44A74"/>
    <w:rsid w:val="00D44F5D"/>
    <w:rsid w:val="00D45412"/>
    <w:rsid w:val="00D504F6"/>
    <w:rsid w:val="00D50593"/>
    <w:rsid w:val="00D51A84"/>
    <w:rsid w:val="00D5260C"/>
    <w:rsid w:val="00D56E56"/>
    <w:rsid w:val="00D5777D"/>
    <w:rsid w:val="00D57E42"/>
    <w:rsid w:val="00D608A1"/>
    <w:rsid w:val="00D6110A"/>
    <w:rsid w:val="00D66BF2"/>
    <w:rsid w:val="00D66C64"/>
    <w:rsid w:val="00D66EAC"/>
    <w:rsid w:val="00D670EE"/>
    <w:rsid w:val="00D677E8"/>
    <w:rsid w:val="00D71D52"/>
    <w:rsid w:val="00D7383A"/>
    <w:rsid w:val="00D74027"/>
    <w:rsid w:val="00D77283"/>
    <w:rsid w:val="00D80A45"/>
    <w:rsid w:val="00D81182"/>
    <w:rsid w:val="00D8170B"/>
    <w:rsid w:val="00D81E16"/>
    <w:rsid w:val="00D81EC0"/>
    <w:rsid w:val="00D822F6"/>
    <w:rsid w:val="00D82C75"/>
    <w:rsid w:val="00D8425B"/>
    <w:rsid w:val="00D85002"/>
    <w:rsid w:val="00D86DCC"/>
    <w:rsid w:val="00D904E3"/>
    <w:rsid w:val="00D905BA"/>
    <w:rsid w:val="00D90CAB"/>
    <w:rsid w:val="00D91F21"/>
    <w:rsid w:val="00D9204A"/>
    <w:rsid w:val="00D9347F"/>
    <w:rsid w:val="00D93BCC"/>
    <w:rsid w:val="00D9461D"/>
    <w:rsid w:val="00D94B5C"/>
    <w:rsid w:val="00D94BEE"/>
    <w:rsid w:val="00D95703"/>
    <w:rsid w:val="00D96DEC"/>
    <w:rsid w:val="00DA11E0"/>
    <w:rsid w:val="00DA11F9"/>
    <w:rsid w:val="00DA2168"/>
    <w:rsid w:val="00DA3948"/>
    <w:rsid w:val="00DA3DEE"/>
    <w:rsid w:val="00DA4109"/>
    <w:rsid w:val="00DA6F60"/>
    <w:rsid w:val="00DB0E2E"/>
    <w:rsid w:val="00DB333B"/>
    <w:rsid w:val="00DB367F"/>
    <w:rsid w:val="00DB3BF4"/>
    <w:rsid w:val="00DB5A60"/>
    <w:rsid w:val="00DB7D39"/>
    <w:rsid w:val="00DC07D7"/>
    <w:rsid w:val="00DC16E8"/>
    <w:rsid w:val="00DC1A17"/>
    <w:rsid w:val="00DC1BFD"/>
    <w:rsid w:val="00DC26F0"/>
    <w:rsid w:val="00DC396A"/>
    <w:rsid w:val="00DC3C66"/>
    <w:rsid w:val="00DC3D25"/>
    <w:rsid w:val="00DC4111"/>
    <w:rsid w:val="00DC4E69"/>
    <w:rsid w:val="00DC61A2"/>
    <w:rsid w:val="00DC79B3"/>
    <w:rsid w:val="00DC7CCA"/>
    <w:rsid w:val="00DC7E1A"/>
    <w:rsid w:val="00DD151C"/>
    <w:rsid w:val="00DD161B"/>
    <w:rsid w:val="00DD1E3F"/>
    <w:rsid w:val="00DD2551"/>
    <w:rsid w:val="00DD53D1"/>
    <w:rsid w:val="00DD6B7C"/>
    <w:rsid w:val="00DE0461"/>
    <w:rsid w:val="00DE1832"/>
    <w:rsid w:val="00DE2B30"/>
    <w:rsid w:val="00DE60CA"/>
    <w:rsid w:val="00DE7364"/>
    <w:rsid w:val="00DE7FF3"/>
    <w:rsid w:val="00DF14D1"/>
    <w:rsid w:val="00DF2FC5"/>
    <w:rsid w:val="00DF33D4"/>
    <w:rsid w:val="00DF34E7"/>
    <w:rsid w:val="00DF4108"/>
    <w:rsid w:val="00DF4311"/>
    <w:rsid w:val="00DF6F55"/>
    <w:rsid w:val="00E024FE"/>
    <w:rsid w:val="00E02A07"/>
    <w:rsid w:val="00E04645"/>
    <w:rsid w:val="00E04FDF"/>
    <w:rsid w:val="00E05609"/>
    <w:rsid w:val="00E066E7"/>
    <w:rsid w:val="00E069C1"/>
    <w:rsid w:val="00E07D78"/>
    <w:rsid w:val="00E1396E"/>
    <w:rsid w:val="00E14519"/>
    <w:rsid w:val="00E15EDD"/>
    <w:rsid w:val="00E1611E"/>
    <w:rsid w:val="00E1771E"/>
    <w:rsid w:val="00E23130"/>
    <w:rsid w:val="00E238E9"/>
    <w:rsid w:val="00E24830"/>
    <w:rsid w:val="00E24EB3"/>
    <w:rsid w:val="00E25319"/>
    <w:rsid w:val="00E2538E"/>
    <w:rsid w:val="00E262C1"/>
    <w:rsid w:val="00E263ED"/>
    <w:rsid w:val="00E30290"/>
    <w:rsid w:val="00E3260C"/>
    <w:rsid w:val="00E3276D"/>
    <w:rsid w:val="00E35461"/>
    <w:rsid w:val="00E36DD0"/>
    <w:rsid w:val="00E4038F"/>
    <w:rsid w:val="00E40DAA"/>
    <w:rsid w:val="00E4229F"/>
    <w:rsid w:val="00E424B3"/>
    <w:rsid w:val="00E42A25"/>
    <w:rsid w:val="00E440E4"/>
    <w:rsid w:val="00E44D0A"/>
    <w:rsid w:val="00E44FB0"/>
    <w:rsid w:val="00E457E0"/>
    <w:rsid w:val="00E46E46"/>
    <w:rsid w:val="00E50007"/>
    <w:rsid w:val="00E51634"/>
    <w:rsid w:val="00E53653"/>
    <w:rsid w:val="00E5487B"/>
    <w:rsid w:val="00E55547"/>
    <w:rsid w:val="00E56811"/>
    <w:rsid w:val="00E56C5B"/>
    <w:rsid w:val="00E574B8"/>
    <w:rsid w:val="00E6053D"/>
    <w:rsid w:val="00E61FFE"/>
    <w:rsid w:val="00E628C7"/>
    <w:rsid w:val="00E63365"/>
    <w:rsid w:val="00E63EDC"/>
    <w:rsid w:val="00E70AEF"/>
    <w:rsid w:val="00E722B3"/>
    <w:rsid w:val="00E73907"/>
    <w:rsid w:val="00E74589"/>
    <w:rsid w:val="00E749EE"/>
    <w:rsid w:val="00E74C5C"/>
    <w:rsid w:val="00E75001"/>
    <w:rsid w:val="00E75902"/>
    <w:rsid w:val="00E76352"/>
    <w:rsid w:val="00E77866"/>
    <w:rsid w:val="00E8149A"/>
    <w:rsid w:val="00E838B8"/>
    <w:rsid w:val="00E83F5C"/>
    <w:rsid w:val="00E8426D"/>
    <w:rsid w:val="00E91125"/>
    <w:rsid w:val="00E92A7D"/>
    <w:rsid w:val="00E93251"/>
    <w:rsid w:val="00E93CE5"/>
    <w:rsid w:val="00E93FEB"/>
    <w:rsid w:val="00E941B6"/>
    <w:rsid w:val="00E9522E"/>
    <w:rsid w:val="00E95F96"/>
    <w:rsid w:val="00E97C83"/>
    <w:rsid w:val="00EA033F"/>
    <w:rsid w:val="00EA06F7"/>
    <w:rsid w:val="00EA25BF"/>
    <w:rsid w:val="00EA2773"/>
    <w:rsid w:val="00EA30C3"/>
    <w:rsid w:val="00EA334E"/>
    <w:rsid w:val="00EA3C60"/>
    <w:rsid w:val="00EA4924"/>
    <w:rsid w:val="00EA5A39"/>
    <w:rsid w:val="00EB16F0"/>
    <w:rsid w:val="00EB2661"/>
    <w:rsid w:val="00EB2ADE"/>
    <w:rsid w:val="00EB348A"/>
    <w:rsid w:val="00EB49DF"/>
    <w:rsid w:val="00EB65D3"/>
    <w:rsid w:val="00EB6976"/>
    <w:rsid w:val="00EB717E"/>
    <w:rsid w:val="00EB75DA"/>
    <w:rsid w:val="00EB7E47"/>
    <w:rsid w:val="00EC08CD"/>
    <w:rsid w:val="00EC1859"/>
    <w:rsid w:val="00EC1A72"/>
    <w:rsid w:val="00EC20BD"/>
    <w:rsid w:val="00EC5D02"/>
    <w:rsid w:val="00EC616A"/>
    <w:rsid w:val="00EC6B24"/>
    <w:rsid w:val="00EC7826"/>
    <w:rsid w:val="00EC7BF4"/>
    <w:rsid w:val="00EC7C6F"/>
    <w:rsid w:val="00ED002B"/>
    <w:rsid w:val="00ED224A"/>
    <w:rsid w:val="00ED2539"/>
    <w:rsid w:val="00ED3157"/>
    <w:rsid w:val="00ED323C"/>
    <w:rsid w:val="00ED3837"/>
    <w:rsid w:val="00ED3AF1"/>
    <w:rsid w:val="00ED3E18"/>
    <w:rsid w:val="00ED49EF"/>
    <w:rsid w:val="00ED5E4B"/>
    <w:rsid w:val="00EE0F88"/>
    <w:rsid w:val="00EE1A66"/>
    <w:rsid w:val="00EE2D32"/>
    <w:rsid w:val="00EE532A"/>
    <w:rsid w:val="00EE5898"/>
    <w:rsid w:val="00EF25EF"/>
    <w:rsid w:val="00EF2B93"/>
    <w:rsid w:val="00EF2D13"/>
    <w:rsid w:val="00EF31CE"/>
    <w:rsid w:val="00EF5C09"/>
    <w:rsid w:val="00EF6F77"/>
    <w:rsid w:val="00EF7A15"/>
    <w:rsid w:val="00F0251C"/>
    <w:rsid w:val="00F04BDF"/>
    <w:rsid w:val="00F05755"/>
    <w:rsid w:val="00F06823"/>
    <w:rsid w:val="00F07C0D"/>
    <w:rsid w:val="00F1302F"/>
    <w:rsid w:val="00F135F6"/>
    <w:rsid w:val="00F13708"/>
    <w:rsid w:val="00F14687"/>
    <w:rsid w:val="00F15523"/>
    <w:rsid w:val="00F1661E"/>
    <w:rsid w:val="00F16E51"/>
    <w:rsid w:val="00F17204"/>
    <w:rsid w:val="00F203C1"/>
    <w:rsid w:val="00F21364"/>
    <w:rsid w:val="00F216DF"/>
    <w:rsid w:val="00F21A71"/>
    <w:rsid w:val="00F22773"/>
    <w:rsid w:val="00F2321C"/>
    <w:rsid w:val="00F253B9"/>
    <w:rsid w:val="00F25412"/>
    <w:rsid w:val="00F25CD7"/>
    <w:rsid w:val="00F27855"/>
    <w:rsid w:val="00F30671"/>
    <w:rsid w:val="00F32CC7"/>
    <w:rsid w:val="00F341AA"/>
    <w:rsid w:val="00F34208"/>
    <w:rsid w:val="00F4142B"/>
    <w:rsid w:val="00F41FD4"/>
    <w:rsid w:val="00F4378C"/>
    <w:rsid w:val="00F4396A"/>
    <w:rsid w:val="00F439F2"/>
    <w:rsid w:val="00F43A43"/>
    <w:rsid w:val="00F4619F"/>
    <w:rsid w:val="00F504AF"/>
    <w:rsid w:val="00F50F0F"/>
    <w:rsid w:val="00F5132C"/>
    <w:rsid w:val="00F52412"/>
    <w:rsid w:val="00F52547"/>
    <w:rsid w:val="00F54660"/>
    <w:rsid w:val="00F550B4"/>
    <w:rsid w:val="00F569E8"/>
    <w:rsid w:val="00F57AE6"/>
    <w:rsid w:val="00F60AC4"/>
    <w:rsid w:val="00F6179B"/>
    <w:rsid w:val="00F632E5"/>
    <w:rsid w:val="00F63CB6"/>
    <w:rsid w:val="00F66808"/>
    <w:rsid w:val="00F66A4B"/>
    <w:rsid w:val="00F71F06"/>
    <w:rsid w:val="00F7217D"/>
    <w:rsid w:val="00F72581"/>
    <w:rsid w:val="00F72E29"/>
    <w:rsid w:val="00F7745E"/>
    <w:rsid w:val="00F8009A"/>
    <w:rsid w:val="00F8047C"/>
    <w:rsid w:val="00F8092C"/>
    <w:rsid w:val="00F816A0"/>
    <w:rsid w:val="00F83515"/>
    <w:rsid w:val="00F83DA6"/>
    <w:rsid w:val="00F84B50"/>
    <w:rsid w:val="00F84F6D"/>
    <w:rsid w:val="00F84F99"/>
    <w:rsid w:val="00F85509"/>
    <w:rsid w:val="00F86F93"/>
    <w:rsid w:val="00F87A27"/>
    <w:rsid w:val="00F90300"/>
    <w:rsid w:val="00F9145C"/>
    <w:rsid w:val="00F9232F"/>
    <w:rsid w:val="00F9311A"/>
    <w:rsid w:val="00F94416"/>
    <w:rsid w:val="00F94C62"/>
    <w:rsid w:val="00F95512"/>
    <w:rsid w:val="00F96EDC"/>
    <w:rsid w:val="00F979AB"/>
    <w:rsid w:val="00FA0170"/>
    <w:rsid w:val="00FA0B7D"/>
    <w:rsid w:val="00FA1128"/>
    <w:rsid w:val="00FA23FA"/>
    <w:rsid w:val="00FA315D"/>
    <w:rsid w:val="00FA3DC3"/>
    <w:rsid w:val="00FA401A"/>
    <w:rsid w:val="00FA408D"/>
    <w:rsid w:val="00FA4275"/>
    <w:rsid w:val="00FA5F2A"/>
    <w:rsid w:val="00FA6013"/>
    <w:rsid w:val="00FA6180"/>
    <w:rsid w:val="00FA6860"/>
    <w:rsid w:val="00FA75DF"/>
    <w:rsid w:val="00FA7968"/>
    <w:rsid w:val="00FB02D7"/>
    <w:rsid w:val="00FB3343"/>
    <w:rsid w:val="00FB47D2"/>
    <w:rsid w:val="00FB4E05"/>
    <w:rsid w:val="00FC2443"/>
    <w:rsid w:val="00FC2DA3"/>
    <w:rsid w:val="00FC2DED"/>
    <w:rsid w:val="00FC310D"/>
    <w:rsid w:val="00FC380C"/>
    <w:rsid w:val="00FD0029"/>
    <w:rsid w:val="00FD0467"/>
    <w:rsid w:val="00FD0C72"/>
    <w:rsid w:val="00FD0D9D"/>
    <w:rsid w:val="00FD0DAA"/>
    <w:rsid w:val="00FD2220"/>
    <w:rsid w:val="00FD383E"/>
    <w:rsid w:val="00FD3A47"/>
    <w:rsid w:val="00FD3EF8"/>
    <w:rsid w:val="00FD5A11"/>
    <w:rsid w:val="00FD725D"/>
    <w:rsid w:val="00FD74B2"/>
    <w:rsid w:val="00FE1247"/>
    <w:rsid w:val="00FE2297"/>
    <w:rsid w:val="00FE3F48"/>
    <w:rsid w:val="00FE4AEF"/>
    <w:rsid w:val="00FE4BAF"/>
    <w:rsid w:val="00FE5E14"/>
    <w:rsid w:val="00FE678F"/>
    <w:rsid w:val="00FE6DA4"/>
    <w:rsid w:val="00FE7749"/>
    <w:rsid w:val="00FF14D1"/>
    <w:rsid w:val="00FF173D"/>
    <w:rsid w:val="00FF272E"/>
    <w:rsid w:val="00FF31FB"/>
    <w:rsid w:val="00FF44C4"/>
    <w:rsid w:val="00FF45C9"/>
    <w:rsid w:val="00FF52A2"/>
    <w:rsid w:val="00FF5995"/>
    <w:rsid w:val="00FF5FC4"/>
    <w:rsid w:val="00FF6D8E"/>
    <w:rsid w:val="00FF701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7AA98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B1D"/>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D03E3A"/>
    <w:pPr>
      <w:jc w:val="center"/>
    </w:pPr>
    <w:rPr>
      <w:rFonts w:ascii="Calibri" w:hAnsi="Calibri" w:cstheme="minorBidi"/>
    </w:rPr>
  </w:style>
  <w:style w:type="paragraph" w:customStyle="1" w:styleId="EndNoteBibliography">
    <w:name w:val="EndNote Bibliography"/>
    <w:basedOn w:val="Normal"/>
    <w:rsid w:val="00D03E3A"/>
    <w:rPr>
      <w:rFonts w:ascii="Calibri" w:hAnsi="Calibri" w:cstheme="minorBidi"/>
    </w:rPr>
  </w:style>
  <w:style w:type="character" w:styleId="Hyperlink">
    <w:name w:val="Hyperlink"/>
    <w:basedOn w:val="DefaultParagraphFont"/>
    <w:uiPriority w:val="99"/>
    <w:unhideWhenUsed/>
    <w:rsid w:val="00D03E3A"/>
    <w:rPr>
      <w:color w:val="0563C1" w:themeColor="hyperlink"/>
      <w:u w:val="single"/>
    </w:rPr>
  </w:style>
  <w:style w:type="paragraph" w:styleId="ListParagraph">
    <w:name w:val="List Paragraph"/>
    <w:basedOn w:val="Normal"/>
    <w:uiPriority w:val="34"/>
    <w:qFormat/>
    <w:rsid w:val="005869CE"/>
    <w:pPr>
      <w:ind w:left="720"/>
      <w:contextualSpacing/>
    </w:pPr>
    <w:rPr>
      <w:rFonts w:asciiTheme="minorHAnsi" w:hAnsiTheme="minorHAnsi" w:cstheme="minorBidi"/>
    </w:rPr>
  </w:style>
  <w:style w:type="paragraph" w:styleId="Header">
    <w:name w:val="header"/>
    <w:basedOn w:val="Normal"/>
    <w:link w:val="HeaderChar"/>
    <w:uiPriority w:val="99"/>
    <w:unhideWhenUsed/>
    <w:rsid w:val="00D95703"/>
    <w:pPr>
      <w:tabs>
        <w:tab w:val="center" w:pos="4513"/>
        <w:tab w:val="right" w:pos="9026"/>
      </w:tabs>
    </w:pPr>
    <w:rPr>
      <w:rFonts w:asciiTheme="minorHAnsi" w:hAnsiTheme="minorHAnsi" w:cstheme="minorBidi"/>
    </w:rPr>
  </w:style>
  <w:style w:type="character" w:customStyle="1" w:styleId="HeaderChar">
    <w:name w:val="Header Char"/>
    <w:basedOn w:val="DefaultParagraphFont"/>
    <w:link w:val="Header"/>
    <w:uiPriority w:val="99"/>
    <w:rsid w:val="00D95703"/>
  </w:style>
  <w:style w:type="paragraph" w:styleId="Footer">
    <w:name w:val="footer"/>
    <w:basedOn w:val="Normal"/>
    <w:link w:val="FooterChar"/>
    <w:uiPriority w:val="99"/>
    <w:unhideWhenUsed/>
    <w:rsid w:val="00D95703"/>
    <w:pPr>
      <w:tabs>
        <w:tab w:val="center" w:pos="4513"/>
        <w:tab w:val="right" w:pos="9026"/>
      </w:tabs>
    </w:pPr>
    <w:rPr>
      <w:rFonts w:asciiTheme="minorHAnsi" w:hAnsiTheme="minorHAnsi" w:cstheme="minorBidi"/>
    </w:rPr>
  </w:style>
  <w:style w:type="character" w:customStyle="1" w:styleId="FooterChar">
    <w:name w:val="Footer Char"/>
    <w:basedOn w:val="DefaultParagraphFont"/>
    <w:link w:val="Footer"/>
    <w:uiPriority w:val="99"/>
    <w:rsid w:val="00D95703"/>
  </w:style>
  <w:style w:type="character" w:styleId="PageNumber">
    <w:name w:val="page number"/>
    <w:basedOn w:val="DefaultParagraphFont"/>
    <w:uiPriority w:val="99"/>
    <w:semiHidden/>
    <w:unhideWhenUsed/>
    <w:rsid w:val="004A0BEB"/>
  </w:style>
  <w:style w:type="paragraph" w:styleId="NoSpacing">
    <w:name w:val="No Spacing"/>
    <w:link w:val="NoSpacingChar"/>
    <w:uiPriority w:val="1"/>
    <w:qFormat/>
    <w:rsid w:val="00FD3A47"/>
    <w:rPr>
      <w:rFonts w:eastAsiaTheme="minorEastAsia"/>
      <w:sz w:val="22"/>
      <w:szCs w:val="22"/>
      <w:lang w:eastAsia="zh-CN"/>
    </w:rPr>
  </w:style>
  <w:style w:type="character" w:customStyle="1" w:styleId="NoSpacingChar">
    <w:name w:val="No Spacing Char"/>
    <w:basedOn w:val="DefaultParagraphFont"/>
    <w:link w:val="NoSpacing"/>
    <w:uiPriority w:val="1"/>
    <w:rsid w:val="00FD3A47"/>
    <w:rPr>
      <w:rFonts w:eastAsiaTheme="minorEastAsia"/>
      <w:sz w:val="22"/>
      <w:szCs w:val="22"/>
      <w:lang w:eastAsia="zh-CN"/>
    </w:rPr>
  </w:style>
  <w:style w:type="table" w:styleId="TableGrid">
    <w:name w:val="Table Grid"/>
    <w:basedOn w:val="TableNormal"/>
    <w:uiPriority w:val="39"/>
    <w:rsid w:val="00484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4CEE"/>
    <w:pPr>
      <w:spacing w:before="100" w:beforeAutospacing="1" w:after="100" w:afterAutospacing="1"/>
    </w:pPr>
  </w:style>
  <w:style w:type="paragraph" w:styleId="BalloonText">
    <w:name w:val="Balloon Text"/>
    <w:basedOn w:val="Normal"/>
    <w:link w:val="BalloonTextChar"/>
    <w:uiPriority w:val="99"/>
    <w:semiHidden/>
    <w:unhideWhenUsed/>
    <w:rsid w:val="00896AB6"/>
    <w:rPr>
      <w:sz w:val="18"/>
      <w:szCs w:val="18"/>
    </w:rPr>
  </w:style>
  <w:style w:type="character" w:customStyle="1" w:styleId="BalloonTextChar">
    <w:name w:val="Balloon Text Char"/>
    <w:basedOn w:val="DefaultParagraphFont"/>
    <w:link w:val="BalloonText"/>
    <w:uiPriority w:val="99"/>
    <w:semiHidden/>
    <w:rsid w:val="00896AB6"/>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B25C42"/>
    <w:rPr>
      <w:sz w:val="18"/>
      <w:szCs w:val="18"/>
    </w:rPr>
  </w:style>
  <w:style w:type="paragraph" w:styleId="CommentText">
    <w:name w:val="annotation text"/>
    <w:basedOn w:val="Normal"/>
    <w:link w:val="CommentTextChar"/>
    <w:uiPriority w:val="99"/>
    <w:semiHidden/>
    <w:unhideWhenUsed/>
    <w:rsid w:val="00B25C42"/>
    <w:rPr>
      <w:rFonts w:asciiTheme="minorHAnsi" w:hAnsiTheme="minorHAnsi" w:cstheme="minorBidi"/>
    </w:rPr>
  </w:style>
  <w:style w:type="character" w:customStyle="1" w:styleId="CommentTextChar">
    <w:name w:val="Comment Text Char"/>
    <w:basedOn w:val="DefaultParagraphFont"/>
    <w:link w:val="CommentText"/>
    <w:uiPriority w:val="99"/>
    <w:semiHidden/>
    <w:rsid w:val="00B25C42"/>
  </w:style>
  <w:style w:type="paragraph" w:styleId="CommentSubject">
    <w:name w:val="annotation subject"/>
    <w:basedOn w:val="CommentText"/>
    <w:next w:val="CommentText"/>
    <w:link w:val="CommentSubjectChar"/>
    <w:uiPriority w:val="99"/>
    <w:semiHidden/>
    <w:unhideWhenUsed/>
    <w:rsid w:val="00B25C42"/>
    <w:rPr>
      <w:b/>
      <w:bCs/>
      <w:sz w:val="20"/>
      <w:szCs w:val="20"/>
    </w:rPr>
  </w:style>
  <w:style w:type="character" w:customStyle="1" w:styleId="CommentSubjectChar">
    <w:name w:val="Comment Subject Char"/>
    <w:basedOn w:val="CommentTextChar"/>
    <w:link w:val="CommentSubject"/>
    <w:uiPriority w:val="99"/>
    <w:semiHidden/>
    <w:rsid w:val="00B25C42"/>
    <w:rPr>
      <w:b/>
      <w:bCs/>
      <w:sz w:val="20"/>
      <w:szCs w:val="20"/>
    </w:rPr>
  </w:style>
  <w:style w:type="character" w:styleId="Strong">
    <w:name w:val="Strong"/>
    <w:basedOn w:val="DefaultParagraphFont"/>
    <w:uiPriority w:val="22"/>
    <w:qFormat/>
    <w:rsid w:val="00661211"/>
    <w:rPr>
      <w:b/>
      <w:bCs/>
    </w:rPr>
  </w:style>
  <w:style w:type="paragraph" w:styleId="Revision">
    <w:name w:val="Revision"/>
    <w:hidden/>
    <w:uiPriority w:val="99"/>
    <w:semiHidden/>
    <w:rsid w:val="00E2538E"/>
  </w:style>
  <w:style w:type="paragraph" w:styleId="Caption">
    <w:name w:val="caption"/>
    <w:basedOn w:val="Normal"/>
    <w:next w:val="Normal"/>
    <w:uiPriority w:val="35"/>
    <w:semiHidden/>
    <w:unhideWhenUsed/>
    <w:qFormat/>
    <w:rsid w:val="00BC18E9"/>
    <w:pPr>
      <w:spacing w:after="200"/>
    </w:pPr>
    <w:rPr>
      <w:rFonts w:asciiTheme="minorHAnsi" w:hAnsiTheme="minorHAnsi" w:cstheme="minorBidi"/>
      <w:i/>
      <w:iCs/>
      <w:color w:val="44546A" w:themeColor="text2"/>
      <w:sz w:val="18"/>
      <w:szCs w:val="18"/>
    </w:rPr>
  </w:style>
  <w:style w:type="character" w:customStyle="1" w:styleId="apple-converted-space">
    <w:name w:val="apple-converted-space"/>
    <w:basedOn w:val="DefaultParagraphFont"/>
    <w:rsid w:val="007064B3"/>
  </w:style>
  <w:style w:type="paragraph" w:customStyle="1" w:styleId="paragraph">
    <w:name w:val="paragraph"/>
    <w:basedOn w:val="Normal"/>
    <w:rsid w:val="00984077"/>
    <w:pPr>
      <w:spacing w:before="100" w:beforeAutospacing="1" w:after="100" w:afterAutospacing="1"/>
    </w:pPr>
  </w:style>
  <w:style w:type="character" w:customStyle="1" w:styleId="normaltextrun">
    <w:name w:val="normaltextrun"/>
    <w:basedOn w:val="DefaultParagraphFont"/>
    <w:rsid w:val="00984077"/>
  </w:style>
  <w:style w:type="character" w:customStyle="1" w:styleId="eop">
    <w:name w:val="eop"/>
    <w:basedOn w:val="DefaultParagraphFont"/>
    <w:rsid w:val="00984077"/>
  </w:style>
  <w:style w:type="character" w:styleId="LineNumber">
    <w:name w:val="line number"/>
    <w:basedOn w:val="DefaultParagraphFont"/>
    <w:uiPriority w:val="99"/>
    <w:semiHidden/>
    <w:unhideWhenUsed/>
    <w:rsid w:val="00206B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51900">
      <w:bodyDiv w:val="1"/>
      <w:marLeft w:val="0"/>
      <w:marRight w:val="0"/>
      <w:marTop w:val="0"/>
      <w:marBottom w:val="0"/>
      <w:divBdr>
        <w:top w:val="none" w:sz="0" w:space="0" w:color="auto"/>
        <w:left w:val="none" w:sz="0" w:space="0" w:color="auto"/>
        <w:bottom w:val="none" w:sz="0" w:space="0" w:color="auto"/>
        <w:right w:val="none" w:sz="0" w:space="0" w:color="auto"/>
      </w:divBdr>
    </w:div>
    <w:div w:id="179321477">
      <w:bodyDiv w:val="1"/>
      <w:marLeft w:val="0"/>
      <w:marRight w:val="0"/>
      <w:marTop w:val="0"/>
      <w:marBottom w:val="0"/>
      <w:divBdr>
        <w:top w:val="none" w:sz="0" w:space="0" w:color="auto"/>
        <w:left w:val="none" w:sz="0" w:space="0" w:color="auto"/>
        <w:bottom w:val="none" w:sz="0" w:space="0" w:color="auto"/>
        <w:right w:val="none" w:sz="0" w:space="0" w:color="auto"/>
      </w:divBdr>
    </w:div>
    <w:div w:id="214119543">
      <w:bodyDiv w:val="1"/>
      <w:marLeft w:val="0"/>
      <w:marRight w:val="0"/>
      <w:marTop w:val="0"/>
      <w:marBottom w:val="0"/>
      <w:divBdr>
        <w:top w:val="none" w:sz="0" w:space="0" w:color="auto"/>
        <w:left w:val="none" w:sz="0" w:space="0" w:color="auto"/>
        <w:bottom w:val="none" w:sz="0" w:space="0" w:color="auto"/>
        <w:right w:val="none" w:sz="0" w:space="0" w:color="auto"/>
      </w:divBdr>
    </w:div>
    <w:div w:id="226189201">
      <w:bodyDiv w:val="1"/>
      <w:marLeft w:val="0"/>
      <w:marRight w:val="0"/>
      <w:marTop w:val="0"/>
      <w:marBottom w:val="0"/>
      <w:divBdr>
        <w:top w:val="none" w:sz="0" w:space="0" w:color="auto"/>
        <w:left w:val="none" w:sz="0" w:space="0" w:color="auto"/>
        <w:bottom w:val="none" w:sz="0" w:space="0" w:color="auto"/>
        <w:right w:val="none" w:sz="0" w:space="0" w:color="auto"/>
      </w:divBdr>
    </w:div>
    <w:div w:id="846361575">
      <w:bodyDiv w:val="1"/>
      <w:marLeft w:val="0"/>
      <w:marRight w:val="0"/>
      <w:marTop w:val="0"/>
      <w:marBottom w:val="0"/>
      <w:divBdr>
        <w:top w:val="none" w:sz="0" w:space="0" w:color="auto"/>
        <w:left w:val="none" w:sz="0" w:space="0" w:color="auto"/>
        <w:bottom w:val="none" w:sz="0" w:space="0" w:color="auto"/>
        <w:right w:val="none" w:sz="0" w:space="0" w:color="auto"/>
      </w:divBdr>
    </w:div>
    <w:div w:id="1066486892">
      <w:bodyDiv w:val="1"/>
      <w:marLeft w:val="0"/>
      <w:marRight w:val="0"/>
      <w:marTop w:val="0"/>
      <w:marBottom w:val="0"/>
      <w:divBdr>
        <w:top w:val="none" w:sz="0" w:space="0" w:color="auto"/>
        <w:left w:val="none" w:sz="0" w:space="0" w:color="auto"/>
        <w:bottom w:val="none" w:sz="0" w:space="0" w:color="auto"/>
        <w:right w:val="none" w:sz="0" w:space="0" w:color="auto"/>
      </w:divBdr>
      <w:divsChild>
        <w:div w:id="980619110">
          <w:marLeft w:val="0"/>
          <w:marRight w:val="0"/>
          <w:marTop w:val="0"/>
          <w:marBottom w:val="0"/>
          <w:divBdr>
            <w:top w:val="none" w:sz="0" w:space="0" w:color="auto"/>
            <w:left w:val="none" w:sz="0" w:space="0" w:color="auto"/>
            <w:bottom w:val="none" w:sz="0" w:space="0" w:color="auto"/>
            <w:right w:val="none" w:sz="0" w:space="0" w:color="auto"/>
          </w:divBdr>
        </w:div>
        <w:div w:id="1400858823">
          <w:marLeft w:val="0"/>
          <w:marRight w:val="0"/>
          <w:marTop w:val="0"/>
          <w:marBottom w:val="0"/>
          <w:divBdr>
            <w:top w:val="none" w:sz="0" w:space="0" w:color="auto"/>
            <w:left w:val="none" w:sz="0" w:space="0" w:color="auto"/>
            <w:bottom w:val="none" w:sz="0" w:space="0" w:color="auto"/>
            <w:right w:val="none" w:sz="0" w:space="0" w:color="auto"/>
          </w:divBdr>
        </w:div>
        <w:div w:id="1011570030">
          <w:marLeft w:val="0"/>
          <w:marRight w:val="0"/>
          <w:marTop w:val="0"/>
          <w:marBottom w:val="0"/>
          <w:divBdr>
            <w:top w:val="none" w:sz="0" w:space="0" w:color="auto"/>
            <w:left w:val="none" w:sz="0" w:space="0" w:color="auto"/>
            <w:bottom w:val="none" w:sz="0" w:space="0" w:color="auto"/>
            <w:right w:val="none" w:sz="0" w:space="0" w:color="auto"/>
          </w:divBdr>
        </w:div>
        <w:div w:id="1840732758">
          <w:marLeft w:val="0"/>
          <w:marRight w:val="0"/>
          <w:marTop w:val="0"/>
          <w:marBottom w:val="0"/>
          <w:divBdr>
            <w:top w:val="none" w:sz="0" w:space="0" w:color="auto"/>
            <w:left w:val="none" w:sz="0" w:space="0" w:color="auto"/>
            <w:bottom w:val="none" w:sz="0" w:space="0" w:color="auto"/>
            <w:right w:val="none" w:sz="0" w:space="0" w:color="auto"/>
          </w:divBdr>
        </w:div>
        <w:div w:id="1042369310">
          <w:marLeft w:val="0"/>
          <w:marRight w:val="0"/>
          <w:marTop w:val="0"/>
          <w:marBottom w:val="0"/>
          <w:divBdr>
            <w:top w:val="none" w:sz="0" w:space="0" w:color="auto"/>
            <w:left w:val="none" w:sz="0" w:space="0" w:color="auto"/>
            <w:bottom w:val="none" w:sz="0" w:space="0" w:color="auto"/>
            <w:right w:val="none" w:sz="0" w:space="0" w:color="auto"/>
          </w:divBdr>
        </w:div>
        <w:div w:id="1405031572">
          <w:marLeft w:val="0"/>
          <w:marRight w:val="0"/>
          <w:marTop w:val="0"/>
          <w:marBottom w:val="0"/>
          <w:divBdr>
            <w:top w:val="none" w:sz="0" w:space="0" w:color="auto"/>
            <w:left w:val="none" w:sz="0" w:space="0" w:color="auto"/>
            <w:bottom w:val="none" w:sz="0" w:space="0" w:color="auto"/>
            <w:right w:val="none" w:sz="0" w:space="0" w:color="auto"/>
          </w:divBdr>
        </w:div>
        <w:div w:id="1936285054">
          <w:marLeft w:val="0"/>
          <w:marRight w:val="0"/>
          <w:marTop w:val="0"/>
          <w:marBottom w:val="0"/>
          <w:divBdr>
            <w:top w:val="none" w:sz="0" w:space="0" w:color="auto"/>
            <w:left w:val="none" w:sz="0" w:space="0" w:color="auto"/>
            <w:bottom w:val="none" w:sz="0" w:space="0" w:color="auto"/>
            <w:right w:val="none" w:sz="0" w:space="0" w:color="auto"/>
          </w:divBdr>
        </w:div>
        <w:div w:id="1421488147">
          <w:marLeft w:val="0"/>
          <w:marRight w:val="0"/>
          <w:marTop w:val="0"/>
          <w:marBottom w:val="0"/>
          <w:divBdr>
            <w:top w:val="none" w:sz="0" w:space="0" w:color="auto"/>
            <w:left w:val="none" w:sz="0" w:space="0" w:color="auto"/>
            <w:bottom w:val="none" w:sz="0" w:space="0" w:color="auto"/>
            <w:right w:val="none" w:sz="0" w:space="0" w:color="auto"/>
          </w:divBdr>
        </w:div>
        <w:div w:id="1815754916">
          <w:marLeft w:val="0"/>
          <w:marRight w:val="0"/>
          <w:marTop w:val="0"/>
          <w:marBottom w:val="0"/>
          <w:divBdr>
            <w:top w:val="none" w:sz="0" w:space="0" w:color="auto"/>
            <w:left w:val="none" w:sz="0" w:space="0" w:color="auto"/>
            <w:bottom w:val="none" w:sz="0" w:space="0" w:color="auto"/>
            <w:right w:val="none" w:sz="0" w:space="0" w:color="auto"/>
          </w:divBdr>
        </w:div>
        <w:div w:id="125246557">
          <w:marLeft w:val="0"/>
          <w:marRight w:val="0"/>
          <w:marTop w:val="0"/>
          <w:marBottom w:val="0"/>
          <w:divBdr>
            <w:top w:val="none" w:sz="0" w:space="0" w:color="auto"/>
            <w:left w:val="none" w:sz="0" w:space="0" w:color="auto"/>
            <w:bottom w:val="none" w:sz="0" w:space="0" w:color="auto"/>
            <w:right w:val="none" w:sz="0" w:space="0" w:color="auto"/>
          </w:divBdr>
        </w:div>
        <w:div w:id="766466937">
          <w:marLeft w:val="0"/>
          <w:marRight w:val="0"/>
          <w:marTop w:val="0"/>
          <w:marBottom w:val="0"/>
          <w:divBdr>
            <w:top w:val="none" w:sz="0" w:space="0" w:color="auto"/>
            <w:left w:val="none" w:sz="0" w:space="0" w:color="auto"/>
            <w:bottom w:val="none" w:sz="0" w:space="0" w:color="auto"/>
            <w:right w:val="none" w:sz="0" w:space="0" w:color="auto"/>
          </w:divBdr>
        </w:div>
        <w:div w:id="1472793786">
          <w:marLeft w:val="0"/>
          <w:marRight w:val="0"/>
          <w:marTop w:val="0"/>
          <w:marBottom w:val="0"/>
          <w:divBdr>
            <w:top w:val="none" w:sz="0" w:space="0" w:color="auto"/>
            <w:left w:val="none" w:sz="0" w:space="0" w:color="auto"/>
            <w:bottom w:val="none" w:sz="0" w:space="0" w:color="auto"/>
            <w:right w:val="none" w:sz="0" w:space="0" w:color="auto"/>
          </w:divBdr>
        </w:div>
        <w:div w:id="1281378465">
          <w:marLeft w:val="0"/>
          <w:marRight w:val="0"/>
          <w:marTop w:val="0"/>
          <w:marBottom w:val="0"/>
          <w:divBdr>
            <w:top w:val="none" w:sz="0" w:space="0" w:color="auto"/>
            <w:left w:val="none" w:sz="0" w:space="0" w:color="auto"/>
            <w:bottom w:val="none" w:sz="0" w:space="0" w:color="auto"/>
            <w:right w:val="none" w:sz="0" w:space="0" w:color="auto"/>
          </w:divBdr>
        </w:div>
        <w:div w:id="1700429488">
          <w:marLeft w:val="0"/>
          <w:marRight w:val="0"/>
          <w:marTop w:val="0"/>
          <w:marBottom w:val="0"/>
          <w:divBdr>
            <w:top w:val="none" w:sz="0" w:space="0" w:color="auto"/>
            <w:left w:val="none" w:sz="0" w:space="0" w:color="auto"/>
            <w:bottom w:val="none" w:sz="0" w:space="0" w:color="auto"/>
            <w:right w:val="none" w:sz="0" w:space="0" w:color="auto"/>
          </w:divBdr>
        </w:div>
        <w:div w:id="1298879227">
          <w:marLeft w:val="0"/>
          <w:marRight w:val="0"/>
          <w:marTop w:val="0"/>
          <w:marBottom w:val="0"/>
          <w:divBdr>
            <w:top w:val="none" w:sz="0" w:space="0" w:color="auto"/>
            <w:left w:val="none" w:sz="0" w:space="0" w:color="auto"/>
            <w:bottom w:val="none" w:sz="0" w:space="0" w:color="auto"/>
            <w:right w:val="none" w:sz="0" w:space="0" w:color="auto"/>
          </w:divBdr>
        </w:div>
        <w:div w:id="2065174094">
          <w:marLeft w:val="0"/>
          <w:marRight w:val="0"/>
          <w:marTop w:val="0"/>
          <w:marBottom w:val="0"/>
          <w:divBdr>
            <w:top w:val="none" w:sz="0" w:space="0" w:color="auto"/>
            <w:left w:val="none" w:sz="0" w:space="0" w:color="auto"/>
            <w:bottom w:val="none" w:sz="0" w:space="0" w:color="auto"/>
            <w:right w:val="none" w:sz="0" w:space="0" w:color="auto"/>
          </w:divBdr>
        </w:div>
        <w:div w:id="1407724739">
          <w:marLeft w:val="0"/>
          <w:marRight w:val="0"/>
          <w:marTop w:val="0"/>
          <w:marBottom w:val="0"/>
          <w:divBdr>
            <w:top w:val="none" w:sz="0" w:space="0" w:color="auto"/>
            <w:left w:val="none" w:sz="0" w:space="0" w:color="auto"/>
            <w:bottom w:val="none" w:sz="0" w:space="0" w:color="auto"/>
            <w:right w:val="none" w:sz="0" w:space="0" w:color="auto"/>
          </w:divBdr>
        </w:div>
        <w:div w:id="1207597495">
          <w:marLeft w:val="0"/>
          <w:marRight w:val="0"/>
          <w:marTop w:val="0"/>
          <w:marBottom w:val="0"/>
          <w:divBdr>
            <w:top w:val="none" w:sz="0" w:space="0" w:color="auto"/>
            <w:left w:val="none" w:sz="0" w:space="0" w:color="auto"/>
            <w:bottom w:val="none" w:sz="0" w:space="0" w:color="auto"/>
            <w:right w:val="none" w:sz="0" w:space="0" w:color="auto"/>
          </w:divBdr>
        </w:div>
        <w:div w:id="219563560">
          <w:marLeft w:val="0"/>
          <w:marRight w:val="0"/>
          <w:marTop w:val="0"/>
          <w:marBottom w:val="0"/>
          <w:divBdr>
            <w:top w:val="none" w:sz="0" w:space="0" w:color="auto"/>
            <w:left w:val="none" w:sz="0" w:space="0" w:color="auto"/>
            <w:bottom w:val="none" w:sz="0" w:space="0" w:color="auto"/>
            <w:right w:val="none" w:sz="0" w:space="0" w:color="auto"/>
          </w:divBdr>
        </w:div>
        <w:div w:id="211038800">
          <w:marLeft w:val="0"/>
          <w:marRight w:val="0"/>
          <w:marTop w:val="0"/>
          <w:marBottom w:val="0"/>
          <w:divBdr>
            <w:top w:val="none" w:sz="0" w:space="0" w:color="auto"/>
            <w:left w:val="none" w:sz="0" w:space="0" w:color="auto"/>
            <w:bottom w:val="none" w:sz="0" w:space="0" w:color="auto"/>
            <w:right w:val="none" w:sz="0" w:space="0" w:color="auto"/>
          </w:divBdr>
        </w:div>
        <w:div w:id="840588080">
          <w:marLeft w:val="0"/>
          <w:marRight w:val="0"/>
          <w:marTop w:val="0"/>
          <w:marBottom w:val="0"/>
          <w:divBdr>
            <w:top w:val="none" w:sz="0" w:space="0" w:color="auto"/>
            <w:left w:val="none" w:sz="0" w:space="0" w:color="auto"/>
            <w:bottom w:val="none" w:sz="0" w:space="0" w:color="auto"/>
            <w:right w:val="none" w:sz="0" w:space="0" w:color="auto"/>
          </w:divBdr>
        </w:div>
        <w:div w:id="1632705253">
          <w:marLeft w:val="0"/>
          <w:marRight w:val="0"/>
          <w:marTop w:val="0"/>
          <w:marBottom w:val="0"/>
          <w:divBdr>
            <w:top w:val="none" w:sz="0" w:space="0" w:color="auto"/>
            <w:left w:val="none" w:sz="0" w:space="0" w:color="auto"/>
            <w:bottom w:val="none" w:sz="0" w:space="0" w:color="auto"/>
            <w:right w:val="none" w:sz="0" w:space="0" w:color="auto"/>
          </w:divBdr>
        </w:div>
        <w:div w:id="1349017526">
          <w:marLeft w:val="0"/>
          <w:marRight w:val="0"/>
          <w:marTop w:val="0"/>
          <w:marBottom w:val="0"/>
          <w:divBdr>
            <w:top w:val="none" w:sz="0" w:space="0" w:color="auto"/>
            <w:left w:val="none" w:sz="0" w:space="0" w:color="auto"/>
            <w:bottom w:val="none" w:sz="0" w:space="0" w:color="auto"/>
            <w:right w:val="none" w:sz="0" w:space="0" w:color="auto"/>
          </w:divBdr>
        </w:div>
        <w:div w:id="1728139898">
          <w:marLeft w:val="0"/>
          <w:marRight w:val="0"/>
          <w:marTop w:val="0"/>
          <w:marBottom w:val="0"/>
          <w:divBdr>
            <w:top w:val="none" w:sz="0" w:space="0" w:color="auto"/>
            <w:left w:val="none" w:sz="0" w:space="0" w:color="auto"/>
            <w:bottom w:val="none" w:sz="0" w:space="0" w:color="auto"/>
            <w:right w:val="none" w:sz="0" w:space="0" w:color="auto"/>
          </w:divBdr>
        </w:div>
        <w:div w:id="730810484">
          <w:marLeft w:val="0"/>
          <w:marRight w:val="0"/>
          <w:marTop w:val="0"/>
          <w:marBottom w:val="0"/>
          <w:divBdr>
            <w:top w:val="none" w:sz="0" w:space="0" w:color="auto"/>
            <w:left w:val="none" w:sz="0" w:space="0" w:color="auto"/>
            <w:bottom w:val="none" w:sz="0" w:space="0" w:color="auto"/>
            <w:right w:val="none" w:sz="0" w:space="0" w:color="auto"/>
          </w:divBdr>
        </w:div>
        <w:div w:id="552893194">
          <w:marLeft w:val="0"/>
          <w:marRight w:val="0"/>
          <w:marTop w:val="0"/>
          <w:marBottom w:val="0"/>
          <w:divBdr>
            <w:top w:val="none" w:sz="0" w:space="0" w:color="auto"/>
            <w:left w:val="none" w:sz="0" w:space="0" w:color="auto"/>
            <w:bottom w:val="none" w:sz="0" w:space="0" w:color="auto"/>
            <w:right w:val="none" w:sz="0" w:space="0" w:color="auto"/>
          </w:divBdr>
        </w:div>
        <w:div w:id="1759057106">
          <w:marLeft w:val="0"/>
          <w:marRight w:val="0"/>
          <w:marTop w:val="0"/>
          <w:marBottom w:val="0"/>
          <w:divBdr>
            <w:top w:val="none" w:sz="0" w:space="0" w:color="auto"/>
            <w:left w:val="none" w:sz="0" w:space="0" w:color="auto"/>
            <w:bottom w:val="none" w:sz="0" w:space="0" w:color="auto"/>
            <w:right w:val="none" w:sz="0" w:space="0" w:color="auto"/>
          </w:divBdr>
        </w:div>
        <w:div w:id="1449471439">
          <w:marLeft w:val="0"/>
          <w:marRight w:val="0"/>
          <w:marTop w:val="0"/>
          <w:marBottom w:val="0"/>
          <w:divBdr>
            <w:top w:val="none" w:sz="0" w:space="0" w:color="auto"/>
            <w:left w:val="none" w:sz="0" w:space="0" w:color="auto"/>
            <w:bottom w:val="none" w:sz="0" w:space="0" w:color="auto"/>
            <w:right w:val="none" w:sz="0" w:space="0" w:color="auto"/>
          </w:divBdr>
        </w:div>
        <w:div w:id="162321">
          <w:marLeft w:val="0"/>
          <w:marRight w:val="0"/>
          <w:marTop w:val="0"/>
          <w:marBottom w:val="0"/>
          <w:divBdr>
            <w:top w:val="none" w:sz="0" w:space="0" w:color="auto"/>
            <w:left w:val="none" w:sz="0" w:space="0" w:color="auto"/>
            <w:bottom w:val="none" w:sz="0" w:space="0" w:color="auto"/>
            <w:right w:val="none" w:sz="0" w:space="0" w:color="auto"/>
          </w:divBdr>
        </w:div>
        <w:div w:id="332413281">
          <w:marLeft w:val="0"/>
          <w:marRight w:val="0"/>
          <w:marTop w:val="0"/>
          <w:marBottom w:val="0"/>
          <w:divBdr>
            <w:top w:val="none" w:sz="0" w:space="0" w:color="auto"/>
            <w:left w:val="none" w:sz="0" w:space="0" w:color="auto"/>
            <w:bottom w:val="none" w:sz="0" w:space="0" w:color="auto"/>
            <w:right w:val="none" w:sz="0" w:space="0" w:color="auto"/>
          </w:divBdr>
        </w:div>
        <w:div w:id="1265574964">
          <w:marLeft w:val="0"/>
          <w:marRight w:val="0"/>
          <w:marTop w:val="0"/>
          <w:marBottom w:val="0"/>
          <w:divBdr>
            <w:top w:val="none" w:sz="0" w:space="0" w:color="auto"/>
            <w:left w:val="none" w:sz="0" w:space="0" w:color="auto"/>
            <w:bottom w:val="none" w:sz="0" w:space="0" w:color="auto"/>
            <w:right w:val="none" w:sz="0" w:space="0" w:color="auto"/>
          </w:divBdr>
        </w:div>
        <w:div w:id="2078820576">
          <w:marLeft w:val="0"/>
          <w:marRight w:val="0"/>
          <w:marTop w:val="0"/>
          <w:marBottom w:val="0"/>
          <w:divBdr>
            <w:top w:val="none" w:sz="0" w:space="0" w:color="auto"/>
            <w:left w:val="none" w:sz="0" w:space="0" w:color="auto"/>
            <w:bottom w:val="none" w:sz="0" w:space="0" w:color="auto"/>
            <w:right w:val="none" w:sz="0" w:space="0" w:color="auto"/>
          </w:divBdr>
        </w:div>
        <w:div w:id="1209411839">
          <w:marLeft w:val="0"/>
          <w:marRight w:val="0"/>
          <w:marTop w:val="0"/>
          <w:marBottom w:val="0"/>
          <w:divBdr>
            <w:top w:val="none" w:sz="0" w:space="0" w:color="auto"/>
            <w:left w:val="none" w:sz="0" w:space="0" w:color="auto"/>
            <w:bottom w:val="none" w:sz="0" w:space="0" w:color="auto"/>
            <w:right w:val="none" w:sz="0" w:space="0" w:color="auto"/>
          </w:divBdr>
        </w:div>
        <w:div w:id="1095637785">
          <w:marLeft w:val="0"/>
          <w:marRight w:val="0"/>
          <w:marTop w:val="0"/>
          <w:marBottom w:val="0"/>
          <w:divBdr>
            <w:top w:val="none" w:sz="0" w:space="0" w:color="auto"/>
            <w:left w:val="none" w:sz="0" w:space="0" w:color="auto"/>
            <w:bottom w:val="none" w:sz="0" w:space="0" w:color="auto"/>
            <w:right w:val="none" w:sz="0" w:space="0" w:color="auto"/>
          </w:divBdr>
        </w:div>
        <w:div w:id="203643162">
          <w:marLeft w:val="0"/>
          <w:marRight w:val="0"/>
          <w:marTop w:val="0"/>
          <w:marBottom w:val="0"/>
          <w:divBdr>
            <w:top w:val="none" w:sz="0" w:space="0" w:color="auto"/>
            <w:left w:val="none" w:sz="0" w:space="0" w:color="auto"/>
            <w:bottom w:val="none" w:sz="0" w:space="0" w:color="auto"/>
            <w:right w:val="none" w:sz="0" w:space="0" w:color="auto"/>
          </w:divBdr>
        </w:div>
        <w:div w:id="1489899033">
          <w:marLeft w:val="0"/>
          <w:marRight w:val="0"/>
          <w:marTop w:val="0"/>
          <w:marBottom w:val="0"/>
          <w:divBdr>
            <w:top w:val="none" w:sz="0" w:space="0" w:color="auto"/>
            <w:left w:val="none" w:sz="0" w:space="0" w:color="auto"/>
            <w:bottom w:val="none" w:sz="0" w:space="0" w:color="auto"/>
            <w:right w:val="none" w:sz="0" w:space="0" w:color="auto"/>
          </w:divBdr>
        </w:div>
        <w:div w:id="1350719254">
          <w:marLeft w:val="0"/>
          <w:marRight w:val="0"/>
          <w:marTop w:val="0"/>
          <w:marBottom w:val="0"/>
          <w:divBdr>
            <w:top w:val="none" w:sz="0" w:space="0" w:color="auto"/>
            <w:left w:val="none" w:sz="0" w:space="0" w:color="auto"/>
            <w:bottom w:val="none" w:sz="0" w:space="0" w:color="auto"/>
            <w:right w:val="none" w:sz="0" w:space="0" w:color="auto"/>
          </w:divBdr>
        </w:div>
        <w:div w:id="404300489">
          <w:marLeft w:val="0"/>
          <w:marRight w:val="0"/>
          <w:marTop w:val="0"/>
          <w:marBottom w:val="0"/>
          <w:divBdr>
            <w:top w:val="none" w:sz="0" w:space="0" w:color="auto"/>
            <w:left w:val="none" w:sz="0" w:space="0" w:color="auto"/>
            <w:bottom w:val="none" w:sz="0" w:space="0" w:color="auto"/>
            <w:right w:val="none" w:sz="0" w:space="0" w:color="auto"/>
          </w:divBdr>
        </w:div>
        <w:div w:id="429468148">
          <w:marLeft w:val="0"/>
          <w:marRight w:val="0"/>
          <w:marTop w:val="0"/>
          <w:marBottom w:val="0"/>
          <w:divBdr>
            <w:top w:val="none" w:sz="0" w:space="0" w:color="auto"/>
            <w:left w:val="none" w:sz="0" w:space="0" w:color="auto"/>
            <w:bottom w:val="none" w:sz="0" w:space="0" w:color="auto"/>
            <w:right w:val="none" w:sz="0" w:space="0" w:color="auto"/>
          </w:divBdr>
        </w:div>
        <w:div w:id="135343954">
          <w:marLeft w:val="0"/>
          <w:marRight w:val="0"/>
          <w:marTop w:val="0"/>
          <w:marBottom w:val="0"/>
          <w:divBdr>
            <w:top w:val="none" w:sz="0" w:space="0" w:color="auto"/>
            <w:left w:val="none" w:sz="0" w:space="0" w:color="auto"/>
            <w:bottom w:val="none" w:sz="0" w:space="0" w:color="auto"/>
            <w:right w:val="none" w:sz="0" w:space="0" w:color="auto"/>
          </w:divBdr>
        </w:div>
        <w:div w:id="1956864056">
          <w:marLeft w:val="0"/>
          <w:marRight w:val="0"/>
          <w:marTop w:val="0"/>
          <w:marBottom w:val="0"/>
          <w:divBdr>
            <w:top w:val="none" w:sz="0" w:space="0" w:color="auto"/>
            <w:left w:val="none" w:sz="0" w:space="0" w:color="auto"/>
            <w:bottom w:val="none" w:sz="0" w:space="0" w:color="auto"/>
            <w:right w:val="none" w:sz="0" w:space="0" w:color="auto"/>
          </w:divBdr>
        </w:div>
        <w:div w:id="1659378089">
          <w:marLeft w:val="0"/>
          <w:marRight w:val="0"/>
          <w:marTop w:val="0"/>
          <w:marBottom w:val="0"/>
          <w:divBdr>
            <w:top w:val="none" w:sz="0" w:space="0" w:color="auto"/>
            <w:left w:val="none" w:sz="0" w:space="0" w:color="auto"/>
            <w:bottom w:val="none" w:sz="0" w:space="0" w:color="auto"/>
            <w:right w:val="none" w:sz="0" w:space="0" w:color="auto"/>
          </w:divBdr>
        </w:div>
        <w:div w:id="1876119836">
          <w:marLeft w:val="0"/>
          <w:marRight w:val="0"/>
          <w:marTop w:val="0"/>
          <w:marBottom w:val="0"/>
          <w:divBdr>
            <w:top w:val="none" w:sz="0" w:space="0" w:color="auto"/>
            <w:left w:val="none" w:sz="0" w:space="0" w:color="auto"/>
            <w:bottom w:val="none" w:sz="0" w:space="0" w:color="auto"/>
            <w:right w:val="none" w:sz="0" w:space="0" w:color="auto"/>
          </w:divBdr>
        </w:div>
        <w:div w:id="950825035">
          <w:marLeft w:val="0"/>
          <w:marRight w:val="0"/>
          <w:marTop w:val="0"/>
          <w:marBottom w:val="0"/>
          <w:divBdr>
            <w:top w:val="none" w:sz="0" w:space="0" w:color="auto"/>
            <w:left w:val="none" w:sz="0" w:space="0" w:color="auto"/>
            <w:bottom w:val="none" w:sz="0" w:space="0" w:color="auto"/>
            <w:right w:val="none" w:sz="0" w:space="0" w:color="auto"/>
          </w:divBdr>
        </w:div>
        <w:div w:id="698630916">
          <w:marLeft w:val="0"/>
          <w:marRight w:val="0"/>
          <w:marTop w:val="0"/>
          <w:marBottom w:val="0"/>
          <w:divBdr>
            <w:top w:val="none" w:sz="0" w:space="0" w:color="auto"/>
            <w:left w:val="none" w:sz="0" w:space="0" w:color="auto"/>
            <w:bottom w:val="none" w:sz="0" w:space="0" w:color="auto"/>
            <w:right w:val="none" w:sz="0" w:space="0" w:color="auto"/>
          </w:divBdr>
        </w:div>
        <w:div w:id="1094059613">
          <w:marLeft w:val="0"/>
          <w:marRight w:val="0"/>
          <w:marTop w:val="0"/>
          <w:marBottom w:val="0"/>
          <w:divBdr>
            <w:top w:val="none" w:sz="0" w:space="0" w:color="auto"/>
            <w:left w:val="none" w:sz="0" w:space="0" w:color="auto"/>
            <w:bottom w:val="none" w:sz="0" w:space="0" w:color="auto"/>
            <w:right w:val="none" w:sz="0" w:space="0" w:color="auto"/>
          </w:divBdr>
          <w:divsChild>
            <w:div w:id="1354649392">
              <w:marLeft w:val="0"/>
              <w:marRight w:val="0"/>
              <w:marTop w:val="0"/>
              <w:marBottom w:val="0"/>
              <w:divBdr>
                <w:top w:val="none" w:sz="0" w:space="0" w:color="auto"/>
                <w:left w:val="none" w:sz="0" w:space="0" w:color="auto"/>
                <w:bottom w:val="none" w:sz="0" w:space="0" w:color="auto"/>
                <w:right w:val="none" w:sz="0" w:space="0" w:color="auto"/>
              </w:divBdr>
            </w:div>
            <w:div w:id="116222128">
              <w:marLeft w:val="0"/>
              <w:marRight w:val="0"/>
              <w:marTop w:val="0"/>
              <w:marBottom w:val="0"/>
              <w:divBdr>
                <w:top w:val="none" w:sz="0" w:space="0" w:color="auto"/>
                <w:left w:val="none" w:sz="0" w:space="0" w:color="auto"/>
                <w:bottom w:val="none" w:sz="0" w:space="0" w:color="auto"/>
                <w:right w:val="none" w:sz="0" w:space="0" w:color="auto"/>
              </w:divBdr>
            </w:div>
          </w:divsChild>
        </w:div>
        <w:div w:id="377553383">
          <w:marLeft w:val="0"/>
          <w:marRight w:val="0"/>
          <w:marTop w:val="0"/>
          <w:marBottom w:val="0"/>
          <w:divBdr>
            <w:top w:val="none" w:sz="0" w:space="0" w:color="auto"/>
            <w:left w:val="none" w:sz="0" w:space="0" w:color="auto"/>
            <w:bottom w:val="none" w:sz="0" w:space="0" w:color="auto"/>
            <w:right w:val="none" w:sz="0" w:space="0" w:color="auto"/>
          </w:divBdr>
        </w:div>
        <w:div w:id="279380575">
          <w:marLeft w:val="0"/>
          <w:marRight w:val="0"/>
          <w:marTop w:val="0"/>
          <w:marBottom w:val="0"/>
          <w:divBdr>
            <w:top w:val="none" w:sz="0" w:space="0" w:color="auto"/>
            <w:left w:val="none" w:sz="0" w:space="0" w:color="auto"/>
            <w:bottom w:val="none" w:sz="0" w:space="0" w:color="auto"/>
            <w:right w:val="none" w:sz="0" w:space="0" w:color="auto"/>
          </w:divBdr>
        </w:div>
        <w:div w:id="1842506586">
          <w:marLeft w:val="0"/>
          <w:marRight w:val="0"/>
          <w:marTop w:val="0"/>
          <w:marBottom w:val="0"/>
          <w:divBdr>
            <w:top w:val="none" w:sz="0" w:space="0" w:color="auto"/>
            <w:left w:val="none" w:sz="0" w:space="0" w:color="auto"/>
            <w:bottom w:val="none" w:sz="0" w:space="0" w:color="auto"/>
            <w:right w:val="none" w:sz="0" w:space="0" w:color="auto"/>
          </w:divBdr>
        </w:div>
        <w:div w:id="2079089613">
          <w:marLeft w:val="0"/>
          <w:marRight w:val="0"/>
          <w:marTop w:val="0"/>
          <w:marBottom w:val="0"/>
          <w:divBdr>
            <w:top w:val="none" w:sz="0" w:space="0" w:color="auto"/>
            <w:left w:val="none" w:sz="0" w:space="0" w:color="auto"/>
            <w:bottom w:val="none" w:sz="0" w:space="0" w:color="auto"/>
            <w:right w:val="none" w:sz="0" w:space="0" w:color="auto"/>
          </w:divBdr>
        </w:div>
        <w:div w:id="1713073079">
          <w:marLeft w:val="0"/>
          <w:marRight w:val="0"/>
          <w:marTop w:val="0"/>
          <w:marBottom w:val="0"/>
          <w:divBdr>
            <w:top w:val="none" w:sz="0" w:space="0" w:color="auto"/>
            <w:left w:val="none" w:sz="0" w:space="0" w:color="auto"/>
            <w:bottom w:val="none" w:sz="0" w:space="0" w:color="auto"/>
            <w:right w:val="none" w:sz="0" w:space="0" w:color="auto"/>
          </w:divBdr>
        </w:div>
        <w:div w:id="357004242">
          <w:marLeft w:val="0"/>
          <w:marRight w:val="0"/>
          <w:marTop w:val="0"/>
          <w:marBottom w:val="0"/>
          <w:divBdr>
            <w:top w:val="none" w:sz="0" w:space="0" w:color="auto"/>
            <w:left w:val="none" w:sz="0" w:space="0" w:color="auto"/>
            <w:bottom w:val="none" w:sz="0" w:space="0" w:color="auto"/>
            <w:right w:val="none" w:sz="0" w:space="0" w:color="auto"/>
          </w:divBdr>
          <w:divsChild>
            <w:div w:id="2133209636">
              <w:marLeft w:val="0"/>
              <w:marRight w:val="0"/>
              <w:marTop w:val="0"/>
              <w:marBottom w:val="0"/>
              <w:divBdr>
                <w:top w:val="none" w:sz="0" w:space="0" w:color="auto"/>
                <w:left w:val="none" w:sz="0" w:space="0" w:color="auto"/>
                <w:bottom w:val="none" w:sz="0" w:space="0" w:color="auto"/>
                <w:right w:val="none" w:sz="0" w:space="0" w:color="auto"/>
              </w:divBdr>
            </w:div>
            <w:div w:id="647898145">
              <w:marLeft w:val="0"/>
              <w:marRight w:val="0"/>
              <w:marTop w:val="0"/>
              <w:marBottom w:val="0"/>
              <w:divBdr>
                <w:top w:val="none" w:sz="0" w:space="0" w:color="auto"/>
                <w:left w:val="none" w:sz="0" w:space="0" w:color="auto"/>
                <w:bottom w:val="none" w:sz="0" w:space="0" w:color="auto"/>
                <w:right w:val="none" w:sz="0" w:space="0" w:color="auto"/>
              </w:divBdr>
            </w:div>
            <w:div w:id="1914781067">
              <w:marLeft w:val="0"/>
              <w:marRight w:val="0"/>
              <w:marTop w:val="0"/>
              <w:marBottom w:val="0"/>
              <w:divBdr>
                <w:top w:val="none" w:sz="0" w:space="0" w:color="auto"/>
                <w:left w:val="none" w:sz="0" w:space="0" w:color="auto"/>
                <w:bottom w:val="none" w:sz="0" w:space="0" w:color="auto"/>
                <w:right w:val="none" w:sz="0" w:space="0" w:color="auto"/>
              </w:divBdr>
            </w:div>
          </w:divsChild>
        </w:div>
        <w:div w:id="1652059491">
          <w:marLeft w:val="0"/>
          <w:marRight w:val="0"/>
          <w:marTop w:val="0"/>
          <w:marBottom w:val="0"/>
          <w:divBdr>
            <w:top w:val="none" w:sz="0" w:space="0" w:color="auto"/>
            <w:left w:val="none" w:sz="0" w:space="0" w:color="auto"/>
            <w:bottom w:val="none" w:sz="0" w:space="0" w:color="auto"/>
            <w:right w:val="none" w:sz="0" w:space="0" w:color="auto"/>
          </w:divBdr>
          <w:divsChild>
            <w:div w:id="798377750">
              <w:marLeft w:val="0"/>
              <w:marRight w:val="0"/>
              <w:marTop w:val="0"/>
              <w:marBottom w:val="0"/>
              <w:divBdr>
                <w:top w:val="none" w:sz="0" w:space="0" w:color="auto"/>
                <w:left w:val="none" w:sz="0" w:space="0" w:color="auto"/>
                <w:bottom w:val="none" w:sz="0" w:space="0" w:color="auto"/>
                <w:right w:val="none" w:sz="0" w:space="0" w:color="auto"/>
              </w:divBdr>
            </w:div>
            <w:div w:id="928544905">
              <w:marLeft w:val="0"/>
              <w:marRight w:val="0"/>
              <w:marTop w:val="0"/>
              <w:marBottom w:val="0"/>
              <w:divBdr>
                <w:top w:val="none" w:sz="0" w:space="0" w:color="auto"/>
                <w:left w:val="none" w:sz="0" w:space="0" w:color="auto"/>
                <w:bottom w:val="none" w:sz="0" w:space="0" w:color="auto"/>
                <w:right w:val="none" w:sz="0" w:space="0" w:color="auto"/>
              </w:divBdr>
            </w:div>
            <w:div w:id="1173104682">
              <w:marLeft w:val="0"/>
              <w:marRight w:val="0"/>
              <w:marTop w:val="0"/>
              <w:marBottom w:val="0"/>
              <w:divBdr>
                <w:top w:val="none" w:sz="0" w:space="0" w:color="auto"/>
                <w:left w:val="none" w:sz="0" w:space="0" w:color="auto"/>
                <w:bottom w:val="none" w:sz="0" w:space="0" w:color="auto"/>
                <w:right w:val="none" w:sz="0" w:space="0" w:color="auto"/>
              </w:divBdr>
            </w:div>
            <w:div w:id="1749224658">
              <w:marLeft w:val="0"/>
              <w:marRight w:val="0"/>
              <w:marTop w:val="0"/>
              <w:marBottom w:val="0"/>
              <w:divBdr>
                <w:top w:val="none" w:sz="0" w:space="0" w:color="auto"/>
                <w:left w:val="none" w:sz="0" w:space="0" w:color="auto"/>
                <w:bottom w:val="none" w:sz="0" w:space="0" w:color="auto"/>
                <w:right w:val="none" w:sz="0" w:space="0" w:color="auto"/>
              </w:divBdr>
            </w:div>
          </w:divsChild>
        </w:div>
        <w:div w:id="431560316">
          <w:marLeft w:val="0"/>
          <w:marRight w:val="0"/>
          <w:marTop w:val="0"/>
          <w:marBottom w:val="0"/>
          <w:divBdr>
            <w:top w:val="none" w:sz="0" w:space="0" w:color="auto"/>
            <w:left w:val="none" w:sz="0" w:space="0" w:color="auto"/>
            <w:bottom w:val="none" w:sz="0" w:space="0" w:color="auto"/>
            <w:right w:val="none" w:sz="0" w:space="0" w:color="auto"/>
          </w:divBdr>
        </w:div>
        <w:div w:id="436488873">
          <w:marLeft w:val="0"/>
          <w:marRight w:val="0"/>
          <w:marTop w:val="0"/>
          <w:marBottom w:val="0"/>
          <w:divBdr>
            <w:top w:val="none" w:sz="0" w:space="0" w:color="auto"/>
            <w:left w:val="none" w:sz="0" w:space="0" w:color="auto"/>
            <w:bottom w:val="none" w:sz="0" w:space="0" w:color="auto"/>
            <w:right w:val="none" w:sz="0" w:space="0" w:color="auto"/>
          </w:divBdr>
        </w:div>
        <w:div w:id="1319453493">
          <w:marLeft w:val="0"/>
          <w:marRight w:val="0"/>
          <w:marTop w:val="0"/>
          <w:marBottom w:val="0"/>
          <w:divBdr>
            <w:top w:val="none" w:sz="0" w:space="0" w:color="auto"/>
            <w:left w:val="none" w:sz="0" w:space="0" w:color="auto"/>
            <w:bottom w:val="none" w:sz="0" w:space="0" w:color="auto"/>
            <w:right w:val="none" w:sz="0" w:space="0" w:color="auto"/>
          </w:divBdr>
        </w:div>
        <w:div w:id="1397168927">
          <w:marLeft w:val="0"/>
          <w:marRight w:val="0"/>
          <w:marTop w:val="0"/>
          <w:marBottom w:val="0"/>
          <w:divBdr>
            <w:top w:val="none" w:sz="0" w:space="0" w:color="auto"/>
            <w:left w:val="none" w:sz="0" w:space="0" w:color="auto"/>
            <w:bottom w:val="none" w:sz="0" w:space="0" w:color="auto"/>
            <w:right w:val="none" w:sz="0" w:space="0" w:color="auto"/>
          </w:divBdr>
        </w:div>
        <w:div w:id="321010344">
          <w:marLeft w:val="0"/>
          <w:marRight w:val="0"/>
          <w:marTop w:val="0"/>
          <w:marBottom w:val="0"/>
          <w:divBdr>
            <w:top w:val="none" w:sz="0" w:space="0" w:color="auto"/>
            <w:left w:val="none" w:sz="0" w:space="0" w:color="auto"/>
            <w:bottom w:val="none" w:sz="0" w:space="0" w:color="auto"/>
            <w:right w:val="none" w:sz="0" w:space="0" w:color="auto"/>
          </w:divBdr>
        </w:div>
        <w:div w:id="482622388">
          <w:marLeft w:val="0"/>
          <w:marRight w:val="0"/>
          <w:marTop w:val="0"/>
          <w:marBottom w:val="0"/>
          <w:divBdr>
            <w:top w:val="none" w:sz="0" w:space="0" w:color="auto"/>
            <w:left w:val="none" w:sz="0" w:space="0" w:color="auto"/>
            <w:bottom w:val="none" w:sz="0" w:space="0" w:color="auto"/>
            <w:right w:val="none" w:sz="0" w:space="0" w:color="auto"/>
          </w:divBdr>
          <w:divsChild>
            <w:div w:id="1519851022">
              <w:marLeft w:val="0"/>
              <w:marRight w:val="0"/>
              <w:marTop w:val="0"/>
              <w:marBottom w:val="0"/>
              <w:divBdr>
                <w:top w:val="none" w:sz="0" w:space="0" w:color="auto"/>
                <w:left w:val="none" w:sz="0" w:space="0" w:color="auto"/>
                <w:bottom w:val="none" w:sz="0" w:space="0" w:color="auto"/>
                <w:right w:val="none" w:sz="0" w:space="0" w:color="auto"/>
              </w:divBdr>
            </w:div>
            <w:div w:id="399404888">
              <w:marLeft w:val="0"/>
              <w:marRight w:val="0"/>
              <w:marTop w:val="0"/>
              <w:marBottom w:val="0"/>
              <w:divBdr>
                <w:top w:val="none" w:sz="0" w:space="0" w:color="auto"/>
                <w:left w:val="none" w:sz="0" w:space="0" w:color="auto"/>
                <w:bottom w:val="none" w:sz="0" w:space="0" w:color="auto"/>
                <w:right w:val="none" w:sz="0" w:space="0" w:color="auto"/>
              </w:divBdr>
            </w:div>
          </w:divsChild>
        </w:div>
        <w:div w:id="1053233123">
          <w:marLeft w:val="0"/>
          <w:marRight w:val="0"/>
          <w:marTop w:val="0"/>
          <w:marBottom w:val="0"/>
          <w:divBdr>
            <w:top w:val="none" w:sz="0" w:space="0" w:color="auto"/>
            <w:left w:val="none" w:sz="0" w:space="0" w:color="auto"/>
            <w:bottom w:val="none" w:sz="0" w:space="0" w:color="auto"/>
            <w:right w:val="none" w:sz="0" w:space="0" w:color="auto"/>
          </w:divBdr>
          <w:divsChild>
            <w:div w:id="831143510">
              <w:marLeft w:val="0"/>
              <w:marRight w:val="0"/>
              <w:marTop w:val="0"/>
              <w:marBottom w:val="0"/>
              <w:divBdr>
                <w:top w:val="none" w:sz="0" w:space="0" w:color="auto"/>
                <w:left w:val="none" w:sz="0" w:space="0" w:color="auto"/>
                <w:bottom w:val="none" w:sz="0" w:space="0" w:color="auto"/>
                <w:right w:val="none" w:sz="0" w:space="0" w:color="auto"/>
              </w:divBdr>
            </w:div>
            <w:div w:id="26565058">
              <w:marLeft w:val="0"/>
              <w:marRight w:val="0"/>
              <w:marTop w:val="0"/>
              <w:marBottom w:val="0"/>
              <w:divBdr>
                <w:top w:val="none" w:sz="0" w:space="0" w:color="auto"/>
                <w:left w:val="none" w:sz="0" w:space="0" w:color="auto"/>
                <w:bottom w:val="none" w:sz="0" w:space="0" w:color="auto"/>
                <w:right w:val="none" w:sz="0" w:space="0" w:color="auto"/>
              </w:divBdr>
            </w:div>
            <w:div w:id="102042662">
              <w:marLeft w:val="0"/>
              <w:marRight w:val="0"/>
              <w:marTop w:val="0"/>
              <w:marBottom w:val="0"/>
              <w:divBdr>
                <w:top w:val="none" w:sz="0" w:space="0" w:color="auto"/>
                <w:left w:val="none" w:sz="0" w:space="0" w:color="auto"/>
                <w:bottom w:val="none" w:sz="0" w:space="0" w:color="auto"/>
                <w:right w:val="none" w:sz="0" w:space="0" w:color="auto"/>
              </w:divBdr>
            </w:div>
            <w:div w:id="476995658">
              <w:marLeft w:val="0"/>
              <w:marRight w:val="0"/>
              <w:marTop w:val="0"/>
              <w:marBottom w:val="0"/>
              <w:divBdr>
                <w:top w:val="none" w:sz="0" w:space="0" w:color="auto"/>
                <w:left w:val="none" w:sz="0" w:space="0" w:color="auto"/>
                <w:bottom w:val="none" w:sz="0" w:space="0" w:color="auto"/>
                <w:right w:val="none" w:sz="0" w:space="0" w:color="auto"/>
              </w:divBdr>
            </w:div>
            <w:div w:id="179708899">
              <w:marLeft w:val="0"/>
              <w:marRight w:val="0"/>
              <w:marTop w:val="0"/>
              <w:marBottom w:val="0"/>
              <w:divBdr>
                <w:top w:val="none" w:sz="0" w:space="0" w:color="auto"/>
                <w:left w:val="none" w:sz="0" w:space="0" w:color="auto"/>
                <w:bottom w:val="none" w:sz="0" w:space="0" w:color="auto"/>
                <w:right w:val="none" w:sz="0" w:space="0" w:color="auto"/>
              </w:divBdr>
            </w:div>
          </w:divsChild>
        </w:div>
        <w:div w:id="199441847">
          <w:marLeft w:val="0"/>
          <w:marRight w:val="0"/>
          <w:marTop w:val="0"/>
          <w:marBottom w:val="0"/>
          <w:divBdr>
            <w:top w:val="none" w:sz="0" w:space="0" w:color="auto"/>
            <w:left w:val="none" w:sz="0" w:space="0" w:color="auto"/>
            <w:bottom w:val="none" w:sz="0" w:space="0" w:color="auto"/>
            <w:right w:val="none" w:sz="0" w:space="0" w:color="auto"/>
          </w:divBdr>
        </w:div>
        <w:div w:id="555698205">
          <w:marLeft w:val="0"/>
          <w:marRight w:val="0"/>
          <w:marTop w:val="0"/>
          <w:marBottom w:val="0"/>
          <w:divBdr>
            <w:top w:val="none" w:sz="0" w:space="0" w:color="auto"/>
            <w:left w:val="none" w:sz="0" w:space="0" w:color="auto"/>
            <w:bottom w:val="none" w:sz="0" w:space="0" w:color="auto"/>
            <w:right w:val="none" w:sz="0" w:space="0" w:color="auto"/>
          </w:divBdr>
        </w:div>
        <w:div w:id="658077099">
          <w:marLeft w:val="0"/>
          <w:marRight w:val="0"/>
          <w:marTop w:val="0"/>
          <w:marBottom w:val="0"/>
          <w:divBdr>
            <w:top w:val="none" w:sz="0" w:space="0" w:color="auto"/>
            <w:left w:val="none" w:sz="0" w:space="0" w:color="auto"/>
            <w:bottom w:val="none" w:sz="0" w:space="0" w:color="auto"/>
            <w:right w:val="none" w:sz="0" w:space="0" w:color="auto"/>
          </w:divBdr>
        </w:div>
        <w:div w:id="1065638512">
          <w:marLeft w:val="0"/>
          <w:marRight w:val="0"/>
          <w:marTop w:val="0"/>
          <w:marBottom w:val="0"/>
          <w:divBdr>
            <w:top w:val="none" w:sz="0" w:space="0" w:color="auto"/>
            <w:left w:val="none" w:sz="0" w:space="0" w:color="auto"/>
            <w:bottom w:val="none" w:sz="0" w:space="0" w:color="auto"/>
            <w:right w:val="none" w:sz="0" w:space="0" w:color="auto"/>
          </w:divBdr>
        </w:div>
        <w:div w:id="279189497">
          <w:marLeft w:val="0"/>
          <w:marRight w:val="0"/>
          <w:marTop w:val="0"/>
          <w:marBottom w:val="0"/>
          <w:divBdr>
            <w:top w:val="none" w:sz="0" w:space="0" w:color="auto"/>
            <w:left w:val="none" w:sz="0" w:space="0" w:color="auto"/>
            <w:bottom w:val="none" w:sz="0" w:space="0" w:color="auto"/>
            <w:right w:val="none" w:sz="0" w:space="0" w:color="auto"/>
          </w:divBdr>
        </w:div>
        <w:div w:id="1196767417">
          <w:marLeft w:val="0"/>
          <w:marRight w:val="0"/>
          <w:marTop w:val="0"/>
          <w:marBottom w:val="0"/>
          <w:divBdr>
            <w:top w:val="none" w:sz="0" w:space="0" w:color="auto"/>
            <w:left w:val="none" w:sz="0" w:space="0" w:color="auto"/>
            <w:bottom w:val="none" w:sz="0" w:space="0" w:color="auto"/>
            <w:right w:val="none" w:sz="0" w:space="0" w:color="auto"/>
          </w:divBdr>
        </w:div>
        <w:div w:id="949969604">
          <w:marLeft w:val="0"/>
          <w:marRight w:val="0"/>
          <w:marTop w:val="0"/>
          <w:marBottom w:val="0"/>
          <w:divBdr>
            <w:top w:val="none" w:sz="0" w:space="0" w:color="auto"/>
            <w:left w:val="none" w:sz="0" w:space="0" w:color="auto"/>
            <w:bottom w:val="none" w:sz="0" w:space="0" w:color="auto"/>
            <w:right w:val="none" w:sz="0" w:space="0" w:color="auto"/>
          </w:divBdr>
        </w:div>
        <w:div w:id="471753759">
          <w:marLeft w:val="0"/>
          <w:marRight w:val="0"/>
          <w:marTop w:val="0"/>
          <w:marBottom w:val="0"/>
          <w:divBdr>
            <w:top w:val="none" w:sz="0" w:space="0" w:color="auto"/>
            <w:left w:val="none" w:sz="0" w:space="0" w:color="auto"/>
            <w:bottom w:val="none" w:sz="0" w:space="0" w:color="auto"/>
            <w:right w:val="none" w:sz="0" w:space="0" w:color="auto"/>
          </w:divBdr>
        </w:div>
        <w:div w:id="470640362">
          <w:marLeft w:val="0"/>
          <w:marRight w:val="0"/>
          <w:marTop w:val="0"/>
          <w:marBottom w:val="0"/>
          <w:divBdr>
            <w:top w:val="none" w:sz="0" w:space="0" w:color="auto"/>
            <w:left w:val="none" w:sz="0" w:space="0" w:color="auto"/>
            <w:bottom w:val="none" w:sz="0" w:space="0" w:color="auto"/>
            <w:right w:val="none" w:sz="0" w:space="0" w:color="auto"/>
          </w:divBdr>
        </w:div>
        <w:div w:id="1302348579">
          <w:marLeft w:val="0"/>
          <w:marRight w:val="0"/>
          <w:marTop w:val="0"/>
          <w:marBottom w:val="0"/>
          <w:divBdr>
            <w:top w:val="none" w:sz="0" w:space="0" w:color="auto"/>
            <w:left w:val="none" w:sz="0" w:space="0" w:color="auto"/>
            <w:bottom w:val="none" w:sz="0" w:space="0" w:color="auto"/>
            <w:right w:val="none" w:sz="0" w:space="0" w:color="auto"/>
          </w:divBdr>
        </w:div>
        <w:div w:id="557277264">
          <w:marLeft w:val="0"/>
          <w:marRight w:val="0"/>
          <w:marTop w:val="0"/>
          <w:marBottom w:val="0"/>
          <w:divBdr>
            <w:top w:val="none" w:sz="0" w:space="0" w:color="auto"/>
            <w:left w:val="none" w:sz="0" w:space="0" w:color="auto"/>
            <w:bottom w:val="none" w:sz="0" w:space="0" w:color="auto"/>
            <w:right w:val="none" w:sz="0" w:space="0" w:color="auto"/>
          </w:divBdr>
        </w:div>
        <w:div w:id="1991058323">
          <w:marLeft w:val="0"/>
          <w:marRight w:val="0"/>
          <w:marTop w:val="0"/>
          <w:marBottom w:val="0"/>
          <w:divBdr>
            <w:top w:val="none" w:sz="0" w:space="0" w:color="auto"/>
            <w:left w:val="none" w:sz="0" w:space="0" w:color="auto"/>
            <w:bottom w:val="none" w:sz="0" w:space="0" w:color="auto"/>
            <w:right w:val="none" w:sz="0" w:space="0" w:color="auto"/>
          </w:divBdr>
        </w:div>
        <w:div w:id="1101267721">
          <w:marLeft w:val="0"/>
          <w:marRight w:val="0"/>
          <w:marTop w:val="0"/>
          <w:marBottom w:val="0"/>
          <w:divBdr>
            <w:top w:val="none" w:sz="0" w:space="0" w:color="auto"/>
            <w:left w:val="none" w:sz="0" w:space="0" w:color="auto"/>
            <w:bottom w:val="none" w:sz="0" w:space="0" w:color="auto"/>
            <w:right w:val="none" w:sz="0" w:space="0" w:color="auto"/>
          </w:divBdr>
        </w:div>
        <w:div w:id="53235039">
          <w:marLeft w:val="0"/>
          <w:marRight w:val="0"/>
          <w:marTop w:val="0"/>
          <w:marBottom w:val="0"/>
          <w:divBdr>
            <w:top w:val="none" w:sz="0" w:space="0" w:color="auto"/>
            <w:left w:val="none" w:sz="0" w:space="0" w:color="auto"/>
            <w:bottom w:val="none" w:sz="0" w:space="0" w:color="auto"/>
            <w:right w:val="none" w:sz="0" w:space="0" w:color="auto"/>
          </w:divBdr>
        </w:div>
        <w:div w:id="1119296617">
          <w:marLeft w:val="0"/>
          <w:marRight w:val="0"/>
          <w:marTop w:val="0"/>
          <w:marBottom w:val="0"/>
          <w:divBdr>
            <w:top w:val="none" w:sz="0" w:space="0" w:color="auto"/>
            <w:left w:val="none" w:sz="0" w:space="0" w:color="auto"/>
            <w:bottom w:val="none" w:sz="0" w:space="0" w:color="auto"/>
            <w:right w:val="none" w:sz="0" w:space="0" w:color="auto"/>
          </w:divBdr>
        </w:div>
        <w:div w:id="55082383">
          <w:marLeft w:val="0"/>
          <w:marRight w:val="0"/>
          <w:marTop w:val="0"/>
          <w:marBottom w:val="0"/>
          <w:divBdr>
            <w:top w:val="none" w:sz="0" w:space="0" w:color="auto"/>
            <w:left w:val="none" w:sz="0" w:space="0" w:color="auto"/>
            <w:bottom w:val="none" w:sz="0" w:space="0" w:color="auto"/>
            <w:right w:val="none" w:sz="0" w:space="0" w:color="auto"/>
          </w:divBdr>
        </w:div>
        <w:div w:id="2044556273">
          <w:marLeft w:val="0"/>
          <w:marRight w:val="0"/>
          <w:marTop w:val="0"/>
          <w:marBottom w:val="0"/>
          <w:divBdr>
            <w:top w:val="none" w:sz="0" w:space="0" w:color="auto"/>
            <w:left w:val="none" w:sz="0" w:space="0" w:color="auto"/>
            <w:bottom w:val="none" w:sz="0" w:space="0" w:color="auto"/>
            <w:right w:val="none" w:sz="0" w:space="0" w:color="auto"/>
          </w:divBdr>
        </w:div>
        <w:div w:id="326590284">
          <w:marLeft w:val="0"/>
          <w:marRight w:val="0"/>
          <w:marTop w:val="0"/>
          <w:marBottom w:val="0"/>
          <w:divBdr>
            <w:top w:val="none" w:sz="0" w:space="0" w:color="auto"/>
            <w:left w:val="none" w:sz="0" w:space="0" w:color="auto"/>
            <w:bottom w:val="none" w:sz="0" w:space="0" w:color="auto"/>
            <w:right w:val="none" w:sz="0" w:space="0" w:color="auto"/>
          </w:divBdr>
        </w:div>
        <w:div w:id="70547185">
          <w:marLeft w:val="0"/>
          <w:marRight w:val="0"/>
          <w:marTop w:val="0"/>
          <w:marBottom w:val="0"/>
          <w:divBdr>
            <w:top w:val="none" w:sz="0" w:space="0" w:color="auto"/>
            <w:left w:val="none" w:sz="0" w:space="0" w:color="auto"/>
            <w:bottom w:val="none" w:sz="0" w:space="0" w:color="auto"/>
            <w:right w:val="none" w:sz="0" w:space="0" w:color="auto"/>
          </w:divBdr>
        </w:div>
        <w:div w:id="578757894">
          <w:marLeft w:val="0"/>
          <w:marRight w:val="0"/>
          <w:marTop w:val="0"/>
          <w:marBottom w:val="0"/>
          <w:divBdr>
            <w:top w:val="none" w:sz="0" w:space="0" w:color="auto"/>
            <w:left w:val="none" w:sz="0" w:space="0" w:color="auto"/>
            <w:bottom w:val="none" w:sz="0" w:space="0" w:color="auto"/>
            <w:right w:val="none" w:sz="0" w:space="0" w:color="auto"/>
          </w:divBdr>
        </w:div>
        <w:div w:id="1620334363">
          <w:marLeft w:val="0"/>
          <w:marRight w:val="0"/>
          <w:marTop w:val="0"/>
          <w:marBottom w:val="0"/>
          <w:divBdr>
            <w:top w:val="none" w:sz="0" w:space="0" w:color="auto"/>
            <w:left w:val="none" w:sz="0" w:space="0" w:color="auto"/>
            <w:bottom w:val="none" w:sz="0" w:space="0" w:color="auto"/>
            <w:right w:val="none" w:sz="0" w:space="0" w:color="auto"/>
          </w:divBdr>
        </w:div>
        <w:div w:id="1380397634">
          <w:marLeft w:val="0"/>
          <w:marRight w:val="0"/>
          <w:marTop w:val="0"/>
          <w:marBottom w:val="0"/>
          <w:divBdr>
            <w:top w:val="none" w:sz="0" w:space="0" w:color="auto"/>
            <w:left w:val="none" w:sz="0" w:space="0" w:color="auto"/>
            <w:bottom w:val="none" w:sz="0" w:space="0" w:color="auto"/>
            <w:right w:val="none" w:sz="0" w:space="0" w:color="auto"/>
          </w:divBdr>
        </w:div>
        <w:div w:id="859664989">
          <w:marLeft w:val="0"/>
          <w:marRight w:val="0"/>
          <w:marTop w:val="0"/>
          <w:marBottom w:val="0"/>
          <w:divBdr>
            <w:top w:val="none" w:sz="0" w:space="0" w:color="auto"/>
            <w:left w:val="none" w:sz="0" w:space="0" w:color="auto"/>
            <w:bottom w:val="none" w:sz="0" w:space="0" w:color="auto"/>
            <w:right w:val="none" w:sz="0" w:space="0" w:color="auto"/>
          </w:divBdr>
        </w:div>
        <w:div w:id="134224162">
          <w:marLeft w:val="0"/>
          <w:marRight w:val="0"/>
          <w:marTop w:val="0"/>
          <w:marBottom w:val="0"/>
          <w:divBdr>
            <w:top w:val="none" w:sz="0" w:space="0" w:color="auto"/>
            <w:left w:val="none" w:sz="0" w:space="0" w:color="auto"/>
            <w:bottom w:val="none" w:sz="0" w:space="0" w:color="auto"/>
            <w:right w:val="none" w:sz="0" w:space="0" w:color="auto"/>
          </w:divBdr>
        </w:div>
        <w:div w:id="739333755">
          <w:marLeft w:val="0"/>
          <w:marRight w:val="0"/>
          <w:marTop w:val="0"/>
          <w:marBottom w:val="0"/>
          <w:divBdr>
            <w:top w:val="none" w:sz="0" w:space="0" w:color="auto"/>
            <w:left w:val="none" w:sz="0" w:space="0" w:color="auto"/>
            <w:bottom w:val="none" w:sz="0" w:space="0" w:color="auto"/>
            <w:right w:val="none" w:sz="0" w:space="0" w:color="auto"/>
          </w:divBdr>
        </w:div>
        <w:div w:id="1075980770">
          <w:marLeft w:val="0"/>
          <w:marRight w:val="0"/>
          <w:marTop w:val="0"/>
          <w:marBottom w:val="0"/>
          <w:divBdr>
            <w:top w:val="none" w:sz="0" w:space="0" w:color="auto"/>
            <w:left w:val="none" w:sz="0" w:space="0" w:color="auto"/>
            <w:bottom w:val="none" w:sz="0" w:space="0" w:color="auto"/>
            <w:right w:val="none" w:sz="0" w:space="0" w:color="auto"/>
          </w:divBdr>
        </w:div>
        <w:div w:id="1466047919">
          <w:marLeft w:val="0"/>
          <w:marRight w:val="0"/>
          <w:marTop w:val="0"/>
          <w:marBottom w:val="0"/>
          <w:divBdr>
            <w:top w:val="none" w:sz="0" w:space="0" w:color="auto"/>
            <w:left w:val="none" w:sz="0" w:space="0" w:color="auto"/>
            <w:bottom w:val="none" w:sz="0" w:space="0" w:color="auto"/>
            <w:right w:val="none" w:sz="0" w:space="0" w:color="auto"/>
          </w:divBdr>
        </w:div>
        <w:div w:id="1485078051">
          <w:marLeft w:val="0"/>
          <w:marRight w:val="0"/>
          <w:marTop w:val="0"/>
          <w:marBottom w:val="0"/>
          <w:divBdr>
            <w:top w:val="none" w:sz="0" w:space="0" w:color="auto"/>
            <w:left w:val="none" w:sz="0" w:space="0" w:color="auto"/>
            <w:bottom w:val="none" w:sz="0" w:space="0" w:color="auto"/>
            <w:right w:val="none" w:sz="0" w:space="0" w:color="auto"/>
          </w:divBdr>
        </w:div>
        <w:div w:id="538781334">
          <w:marLeft w:val="0"/>
          <w:marRight w:val="0"/>
          <w:marTop w:val="0"/>
          <w:marBottom w:val="0"/>
          <w:divBdr>
            <w:top w:val="none" w:sz="0" w:space="0" w:color="auto"/>
            <w:left w:val="none" w:sz="0" w:space="0" w:color="auto"/>
            <w:bottom w:val="none" w:sz="0" w:space="0" w:color="auto"/>
            <w:right w:val="none" w:sz="0" w:space="0" w:color="auto"/>
          </w:divBdr>
        </w:div>
        <w:div w:id="1843809881">
          <w:marLeft w:val="0"/>
          <w:marRight w:val="0"/>
          <w:marTop w:val="0"/>
          <w:marBottom w:val="0"/>
          <w:divBdr>
            <w:top w:val="none" w:sz="0" w:space="0" w:color="auto"/>
            <w:left w:val="none" w:sz="0" w:space="0" w:color="auto"/>
            <w:bottom w:val="none" w:sz="0" w:space="0" w:color="auto"/>
            <w:right w:val="none" w:sz="0" w:space="0" w:color="auto"/>
          </w:divBdr>
        </w:div>
        <w:div w:id="1236938694">
          <w:marLeft w:val="0"/>
          <w:marRight w:val="0"/>
          <w:marTop w:val="0"/>
          <w:marBottom w:val="0"/>
          <w:divBdr>
            <w:top w:val="none" w:sz="0" w:space="0" w:color="auto"/>
            <w:left w:val="none" w:sz="0" w:space="0" w:color="auto"/>
            <w:bottom w:val="none" w:sz="0" w:space="0" w:color="auto"/>
            <w:right w:val="none" w:sz="0" w:space="0" w:color="auto"/>
          </w:divBdr>
        </w:div>
        <w:div w:id="1573464159">
          <w:marLeft w:val="0"/>
          <w:marRight w:val="0"/>
          <w:marTop w:val="0"/>
          <w:marBottom w:val="0"/>
          <w:divBdr>
            <w:top w:val="none" w:sz="0" w:space="0" w:color="auto"/>
            <w:left w:val="none" w:sz="0" w:space="0" w:color="auto"/>
            <w:bottom w:val="none" w:sz="0" w:space="0" w:color="auto"/>
            <w:right w:val="none" w:sz="0" w:space="0" w:color="auto"/>
          </w:divBdr>
        </w:div>
        <w:div w:id="1484348524">
          <w:marLeft w:val="0"/>
          <w:marRight w:val="0"/>
          <w:marTop w:val="0"/>
          <w:marBottom w:val="0"/>
          <w:divBdr>
            <w:top w:val="none" w:sz="0" w:space="0" w:color="auto"/>
            <w:left w:val="none" w:sz="0" w:space="0" w:color="auto"/>
            <w:bottom w:val="none" w:sz="0" w:space="0" w:color="auto"/>
            <w:right w:val="none" w:sz="0" w:space="0" w:color="auto"/>
          </w:divBdr>
        </w:div>
        <w:div w:id="1085152600">
          <w:marLeft w:val="0"/>
          <w:marRight w:val="0"/>
          <w:marTop w:val="0"/>
          <w:marBottom w:val="0"/>
          <w:divBdr>
            <w:top w:val="none" w:sz="0" w:space="0" w:color="auto"/>
            <w:left w:val="none" w:sz="0" w:space="0" w:color="auto"/>
            <w:bottom w:val="none" w:sz="0" w:space="0" w:color="auto"/>
            <w:right w:val="none" w:sz="0" w:space="0" w:color="auto"/>
          </w:divBdr>
        </w:div>
        <w:div w:id="1487474926">
          <w:marLeft w:val="0"/>
          <w:marRight w:val="0"/>
          <w:marTop w:val="0"/>
          <w:marBottom w:val="0"/>
          <w:divBdr>
            <w:top w:val="none" w:sz="0" w:space="0" w:color="auto"/>
            <w:left w:val="none" w:sz="0" w:space="0" w:color="auto"/>
            <w:bottom w:val="none" w:sz="0" w:space="0" w:color="auto"/>
            <w:right w:val="none" w:sz="0" w:space="0" w:color="auto"/>
          </w:divBdr>
        </w:div>
        <w:div w:id="802500802">
          <w:marLeft w:val="0"/>
          <w:marRight w:val="0"/>
          <w:marTop w:val="0"/>
          <w:marBottom w:val="0"/>
          <w:divBdr>
            <w:top w:val="none" w:sz="0" w:space="0" w:color="auto"/>
            <w:left w:val="none" w:sz="0" w:space="0" w:color="auto"/>
            <w:bottom w:val="none" w:sz="0" w:space="0" w:color="auto"/>
            <w:right w:val="none" w:sz="0" w:space="0" w:color="auto"/>
          </w:divBdr>
          <w:divsChild>
            <w:div w:id="19207647">
              <w:marLeft w:val="0"/>
              <w:marRight w:val="0"/>
              <w:marTop w:val="0"/>
              <w:marBottom w:val="0"/>
              <w:divBdr>
                <w:top w:val="none" w:sz="0" w:space="0" w:color="auto"/>
                <w:left w:val="none" w:sz="0" w:space="0" w:color="auto"/>
                <w:bottom w:val="none" w:sz="0" w:space="0" w:color="auto"/>
                <w:right w:val="none" w:sz="0" w:space="0" w:color="auto"/>
              </w:divBdr>
            </w:div>
            <w:div w:id="1289244977">
              <w:marLeft w:val="0"/>
              <w:marRight w:val="0"/>
              <w:marTop w:val="0"/>
              <w:marBottom w:val="0"/>
              <w:divBdr>
                <w:top w:val="none" w:sz="0" w:space="0" w:color="auto"/>
                <w:left w:val="none" w:sz="0" w:space="0" w:color="auto"/>
                <w:bottom w:val="none" w:sz="0" w:space="0" w:color="auto"/>
                <w:right w:val="none" w:sz="0" w:space="0" w:color="auto"/>
              </w:divBdr>
            </w:div>
            <w:div w:id="1897354548">
              <w:marLeft w:val="0"/>
              <w:marRight w:val="0"/>
              <w:marTop w:val="0"/>
              <w:marBottom w:val="0"/>
              <w:divBdr>
                <w:top w:val="none" w:sz="0" w:space="0" w:color="auto"/>
                <w:left w:val="none" w:sz="0" w:space="0" w:color="auto"/>
                <w:bottom w:val="none" w:sz="0" w:space="0" w:color="auto"/>
                <w:right w:val="none" w:sz="0" w:space="0" w:color="auto"/>
              </w:divBdr>
            </w:div>
            <w:div w:id="1045523842">
              <w:marLeft w:val="0"/>
              <w:marRight w:val="0"/>
              <w:marTop w:val="0"/>
              <w:marBottom w:val="0"/>
              <w:divBdr>
                <w:top w:val="none" w:sz="0" w:space="0" w:color="auto"/>
                <w:left w:val="none" w:sz="0" w:space="0" w:color="auto"/>
                <w:bottom w:val="none" w:sz="0" w:space="0" w:color="auto"/>
                <w:right w:val="none" w:sz="0" w:space="0" w:color="auto"/>
              </w:divBdr>
            </w:div>
          </w:divsChild>
        </w:div>
        <w:div w:id="155803425">
          <w:marLeft w:val="0"/>
          <w:marRight w:val="0"/>
          <w:marTop w:val="0"/>
          <w:marBottom w:val="0"/>
          <w:divBdr>
            <w:top w:val="none" w:sz="0" w:space="0" w:color="auto"/>
            <w:left w:val="none" w:sz="0" w:space="0" w:color="auto"/>
            <w:bottom w:val="none" w:sz="0" w:space="0" w:color="auto"/>
            <w:right w:val="none" w:sz="0" w:space="0" w:color="auto"/>
          </w:divBdr>
        </w:div>
        <w:div w:id="391735586">
          <w:marLeft w:val="0"/>
          <w:marRight w:val="0"/>
          <w:marTop w:val="0"/>
          <w:marBottom w:val="0"/>
          <w:divBdr>
            <w:top w:val="none" w:sz="0" w:space="0" w:color="auto"/>
            <w:left w:val="none" w:sz="0" w:space="0" w:color="auto"/>
            <w:bottom w:val="none" w:sz="0" w:space="0" w:color="auto"/>
            <w:right w:val="none" w:sz="0" w:space="0" w:color="auto"/>
          </w:divBdr>
        </w:div>
        <w:div w:id="1391155012">
          <w:marLeft w:val="0"/>
          <w:marRight w:val="0"/>
          <w:marTop w:val="0"/>
          <w:marBottom w:val="0"/>
          <w:divBdr>
            <w:top w:val="none" w:sz="0" w:space="0" w:color="auto"/>
            <w:left w:val="none" w:sz="0" w:space="0" w:color="auto"/>
            <w:bottom w:val="none" w:sz="0" w:space="0" w:color="auto"/>
            <w:right w:val="none" w:sz="0" w:space="0" w:color="auto"/>
          </w:divBdr>
        </w:div>
        <w:div w:id="1651711345">
          <w:marLeft w:val="0"/>
          <w:marRight w:val="0"/>
          <w:marTop w:val="0"/>
          <w:marBottom w:val="0"/>
          <w:divBdr>
            <w:top w:val="none" w:sz="0" w:space="0" w:color="auto"/>
            <w:left w:val="none" w:sz="0" w:space="0" w:color="auto"/>
            <w:bottom w:val="none" w:sz="0" w:space="0" w:color="auto"/>
            <w:right w:val="none" w:sz="0" w:space="0" w:color="auto"/>
          </w:divBdr>
        </w:div>
        <w:div w:id="338194361">
          <w:marLeft w:val="0"/>
          <w:marRight w:val="0"/>
          <w:marTop w:val="0"/>
          <w:marBottom w:val="0"/>
          <w:divBdr>
            <w:top w:val="none" w:sz="0" w:space="0" w:color="auto"/>
            <w:left w:val="none" w:sz="0" w:space="0" w:color="auto"/>
            <w:bottom w:val="none" w:sz="0" w:space="0" w:color="auto"/>
            <w:right w:val="none" w:sz="0" w:space="0" w:color="auto"/>
          </w:divBdr>
        </w:div>
        <w:div w:id="1982617090">
          <w:marLeft w:val="0"/>
          <w:marRight w:val="0"/>
          <w:marTop w:val="0"/>
          <w:marBottom w:val="0"/>
          <w:divBdr>
            <w:top w:val="none" w:sz="0" w:space="0" w:color="auto"/>
            <w:left w:val="none" w:sz="0" w:space="0" w:color="auto"/>
            <w:bottom w:val="none" w:sz="0" w:space="0" w:color="auto"/>
            <w:right w:val="none" w:sz="0" w:space="0" w:color="auto"/>
          </w:divBdr>
          <w:divsChild>
            <w:div w:id="596208975">
              <w:marLeft w:val="0"/>
              <w:marRight w:val="0"/>
              <w:marTop w:val="0"/>
              <w:marBottom w:val="0"/>
              <w:divBdr>
                <w:top w:val="none" w:sz="0" w:space="0" w:color="auto"/>
                <w:left w:val="none" w:sz="0" w:space="0" w:color="auto"/>
                <w:bottom w:val="none" w:sz="0" w:space="0" w:color="auto"/>
                <w:right w:val="none" w:sz="0" w:space="0" w:color="auto"/>
              </w:divBdr>
            </w:div>
            <w:div w:id="492184946">
              <w:marLeft w:val="0"/>
              <w:marRight w:val="0"/>
              <w:marTop w:val="0"/>
              <w:marBottom w:val="0"/>
              <w:divBdr>
                <w:top w:val="none" w:sz="0" w:space="0" w:color="auto"/>
                <w:left w:val="none" w:sz="0" w:space="0" w:color="auto"/>
                <w:bottom w:val="none" w:sz="0" w:space="0" w:color="auto"/>
                <w:right w:val="none" w:sz="0" w:space="0" w:color="auto"/>
              </w:divBdr>
            </w:div>
            <w:div w:id="1564557696">
              <w:marLeft w:val="0"/>
              <w:marRight w:val="0"/>
              <w:marTop w:val="0"/>
              <w:marBottom w:val="0"/>
              <w:divBdr>
                <w:top w:val="none" w:sz="0" w:space="0" w:color="auto"/>
                <w:left w:val="none" w:sz="0" w:space="0" w:color="auto"/>
                <w:bottom w:val="none" w:sz="0" w:space="0" w:color="auto"/>
                <w:right w:val="none" w:sz="0" w:space="0" w:color="auto"/>
              </w:divBdr>
            </w:div>
          </w:divsChild>
        </w:div>
        <w:div w:id="1288514101">
          <w:marLeft w:val="0"/>
          <w:marRight w:val="0"/>
          <w:marTop w:val="0"/>
          <w:marBottom w:val="0"/>
          <w:divBdr>
            <w:top w:val="none" w:sz="0" w:space="0" w:color="auto"/>
            <w:left w:val="none" w:sz="0" w:space="0" w:color="auto"/>
            <w:bottom w:val="none" w:sz="0" w:space="0" w:color="auto"/>
            <w:right w:val="none" w:sz="0" w:space="0" w:color="auto"/>
          </w:divBdr>
          <w:divsChild>
            <w:div w:id="1128625299">
              <w:marLeft w:val="0"/>
              <w:marRight w:val="0"/>
              <w:marTop w:val="0"/>
              <w:marBottom w:val="0"/>
              <w:divBdr>
                <w:top w:val="none" w:sz="0" w:space="0" w:color="auto"/>
                <w:left w:val="none" w:sz="0" w:space="0" w:color="auto"/>
                <w:bottom w:val="none" w:sz="0" w:space="0" w:color="auto"/>
                <w:right w:val="none" w:sz="0" w:space="0" w:color="auto"/>
              </w:divBdr>
            </w:div>
            <w:div w:id="1170411002">
              <w:marLeft w:val="0"/>
              <w:marRight w:val="0"/>
              <w:marTop w:val="0"/>
              <w:marBottom w:val="0"/>
              <w:divBdr>
                <w:top w:val="none" w:sz="0" w:space="0" w:color="auto"/>
                <w:left w:val="none" w:sz="0" w:space="0" w:color="auto"/>
                <w:bottom w:val="none" w:sz="0" w:space="0" w:color="auto"/>
                <w:right w:val="none" w:sz="0" w:space="0" w:color="auto"/>
              </w:divBdr>
            </w:div>
            <w:div w:id="944505835">
              <w:marLeft w:val="0"/>
              <w:marRight w:val="0"/>
              <w:marTop w:val="0"/>
              <w:marBottom w:val="0"/>
              <w:divBdr>
                <w:top w:val="none" w:sz="0" w:space="0" w:color="auto"/>
                <w:left w:val="none" w:sz="0" w:space="0" w:color="auto"/>
                <w:bottom w:val="none" w:sz="0" w:space="0" w:color="auto"/>
                <w:right w:val="none" w:sz="0" w:space="0" w:color="auto"/>
              </w:divBdr>
            </w:div>
            <w:div w:id="1163356572">
              <w:marLeft w:val="0"/>
              <w:marRight w:val="0"/>
              <w:marTop w:val="0"/>
              <w:marBottom w:val="0"/>
              <w:divBdr>
                <w:top w:val="none" w:sz="0" w:space="0" w:color="auto"/>
                <w:left w:val="none" w:sz="0" w:space="0" w:color="auto"/>
                <w:bottom w:val="none" w:sz="0" w:space="0" w:color="auto"/>
                <w:right w:val="none" w:sz="0" w:space="0" w:color="auto"/>
              </w:divBdr>
            </w:div>
            <w:div w:id="818762479">
              <w:marLeft w:val="0"/>
              <w:marRight w:val="0"/>
              <w:marTop w:val="0"/>
              <w:marBottom w:val="0"/>
              <w:divBdr>
                <w:top w:val="none" w:sz="0" w:space="0" w:color="auto"/>
                <w:left w:val="none" w:sz="0" w:space="0" w:color="auto"/>
                <w:bottom w:val="none" w:sz="0" w:space="0" w:color="auto"/>
                <w:right w:val="none" w:sz="0" w:space="0" w:color="auto"/>
              </w:divBdr>
            </w:div>
          </w:divsChild>
        </w:div>
        <w:div w:id="1140656632">
          <w:marLeft w:val="0"/>
          <w:marRight w:val="0"/>
          <w:marTop w:val="0"/>
          <w:marBottom w:val="0"/>
          <w:divBdr>
            <w:top w:val="none" w:sz="0" w:space="0" w:color="auto"/>
            <w:left w:val="none" w:sz="0" w:space="0" w:color="auto"/>
            <w:bottom w:val="none" w:sz="0" w:space="0" w:color="auto"/>
            <w:right w:val="none" w:sz="0" w:space="0" w:color="auto"/>
          </w:divBdr>
        </w:div>
        <w:div w:id="1848865496">
          <w:marLeft w:val="0"/>
          <w:marRight w:val="0"/>
          <w:marTop w:val="0"/>
          <w:marBottom w:val="0"/>
          <w:divBdr>
            <w:top w:val="none" w:sz="0" w:space="0" w:color="auto"/>
            <w:left w:val="none" w:sz="0" w:space="0" w:color="auto"/>
            <w:bottom w:val="none" w:sz="0" w:space="0" w:color="auto"/>
            <w:right w:val="none" w:sz="0" w:space="0" w:color="auto"/>
          </w:divBdr>
        </w:div>
        <w:div w:id="6098162">
          <w:marLeft w:val="0"/>
          <w:marRight w:val="0"/>
          <w:marTop w:val="0"/>
          <w:marBottom w:val="0"/>
          <w:divBdr>
            <w:top w:val="none" w:sz="0" w:space="0" w:color="auto"/>
            <w:left w:val="none" w:sz="0" w:space="0" w:color="auto"/>
            <w:bottom w:val="none" w:sz="0" w:space="0" w:color="auto"/>
            <w:right w:val="none" w:sz="0" w:space="0" w:color="auto"/>
          </w:divBdr>
        </w:div>
        <w:div w:id="679622511">
          <w:marLeft w:val="0"/>
          <w:marRight w:val="0"/>
          <w:marTop w:val="0"/>
          <w:marBottom w:val="0"/>
          <w:divBdr>
            <w:top w:val="none" w:sz="0" w:space="0" w:color="auto"/>
            <w:left w:val="none" w:sz="0" w:space="0" w:color="auto"/>
            <w:bottom w:val="none" w:sz="0" w:space="0" w:color="auto"/>
            <w:right w:val="none" w:sz="0" w:space="0" w:color="auto"/>
          </w:divBdr>
        </w:div>
        <w:div w:id="778531338">
          <w:marLeft w:val="0"/>
          <w:marRight w:val="0"/>
          <w:marTop w:val="0"/>
          <w:marBottom w:val="0"/>
          <w:divBdr>
            <w:top w:val="none" w:sz="0" w:space="0" w:color="auto"/>
            <w:left w:val="none" w:sz="0" w:space="0" w:color="auto"/>
            <w:bottom w:val="none" w:sz="0" w:space="0" w:color="auto"/>
            <w:right w:val="none" w:sz="0" w:space="0" w:color="auto"/>
          </w:divBdr>
        </w:div>
        <w:div w:id="617761537">
          <w:marLeft w:val="0"/>
          <w:marRight w:val="0"/>
          <w:marTop w:val="0"/>
          <w:marBottom w:val="0"/>
          <w:divBdr>
            <w:top w:val="none" w:sz="0" w:space="0" w:color="auto"/>
            <w:left w:val="none" w:sz="0" w:space="0" w:color="auto"/>
            <w:bottom w:val="none" w:sz="0" w:space="0" w:color="auto"/>
            <w:right w:val="none" w:sz="0" w:space="0" w:color="auto"/>
          </w:divBdr>
          <w:divsChild>
            <w:div w:id="343285034">
              <w:marLeft w:val="0"/>
              <w:marRight w:val="0"/>
              <w:marTop w:val="0"/>
              <w:marBottom w:val="0"/>
              <w:divBdr>
                <w:top w:val="none" w:sz="0" w:space="0" w:color="auto"/>
                <w:left w:val="none" w:sz="0" w:space="0" w:color="auto"/>
                <w:bottom w:val="none" w:sz="0" w:space="0" w:color="auto"/>
                <w:right w:val="none" w:sz="0" w:space="0" w:color="auto"/>
              </w:divBdr>
            </w:div>
            <w:div w:id="1952399764">
              <w:marLeft w:val="0"/>
              <w:marRight w:val="0"/>
              <w:marTop w:val="0"/>
              <w:marBottom w:val="0"/>
              <w:divBdr>
                <w:top w:val="none" w:sz="0" w:space="0" w:color="auto"/>
                <w:left w:val="none" w:sz="0" w:space="0" w:color="auto"/>
                <w:bottom w:val="none" w:sz="0" w:space="0" w:color="auto"/>
                <w:right w:val="none" w:sz="0" w:space="0" w:color="auto"/>
              </w:divBdr>
            </w:div>
            <w:div w:id="1835488419">
              <w:marLeft w:val="0"/>
              <w:marRight w:val="0"/>
              <w:marTop w:val="0"/>
              <w:marBottom w:val="0"/>
              <w:divBdr>
                <w:top w:val="none" w:sz="0" w:space="0" w:color="auto"/>
                <w:left w:val="none" w:sz="0" w:space="0" w:color="auto"/>
                <w:bottom w:val="none" w:sz="0" w:space="0" w:color="auto"/>
                <w:right w:val="none" w:sz="0" w:space="0" w:color="auto"/>
              </w:divBdr>
            </w:div>
            <w:div w:id="632292877">
              <w:marLeft w:val="0"/>
              <w:marRight w:val="0"/>
              <w:marTop w:val="0"/>
              <w:marBottom w:val="0"/>
              <w:divBdr>
                <w:top w:val="none" w:sz="0" w:space="0" w:color="auto"/>
                <w:left w:val="none" w:sz="0" w:space="0" w:color="auto"/>
                <w:bottom w:val="none" w:sz="0" w:space="0" w:color="auto"/>
                <w:right w:val="none" w:sz="0" w:space="0" w:color="auto"/>
              </w:divBdr>
            </w:div>
          </w:divsChild>
        </w:div>
        <w:div w:id="3364276">
          <w:marLeft w:val="0"/>
          <w:marRight w:val="0"/>
          <w:marTop w:val="0"/>
          <w:marBottom w:val="0"/>
          <w:divBdr>
            <w:top w:val="none" w:sz="0" w:space="0" w:color="auto"/>
            <w:left w:val="none" w:sz="0" w:space="0" w:color="auto"/>
            <w:bottom w:val="none" w:sz="0" w:space="0" w:color="auto"/>
            <w:right w:val="none" w:sz="0" w:space="0" w:color="auto"/>
          </w:divBdr>
          <w:divsChild>
            <w:div w:id="401491052">
              <w:marLeft w:val="0"/>
              <w:marRight w:val="0"/>
              <w:marTop w:val="0"/>
              <w:marBottom w:val="0"/>
              <w:divBdr>
                <w:top w:val="none" w:sz="0" w:space="0" w:color="auto"/>
                <w:left w:val="none" w:sz="0" w:space="0" w:color="auto"/>
                <w:bottom w:val="none" w:sz="0" w:space="0" w:color="auto"/>
                <w:right w:val="none" w:sz="0" w:space="0" w:color="auto"/>
              </w:divBdr>
            </w:div>
          </w:divsChild>
        </w:div>
        <w:div w:id="1552155579">
          <w:marLeft w:val="0"/>
          <w:marRight w:val="0"/>
          <w:marTop w:val="0"/>
          <w:marBottom w:val="0"/>
          <w:divBdr>
            <w:top w:val="none" w:sz="0" w:space="0" w:color="auto"/>
            <w:left w:val="none" w:sz="0" w:space="0" w:color="auto"/>
            <w:bottom w:val="none" w:sz="0" w:space="0" w:color="auto"/>
            <w:right w:val="none" w:sz="0" w:space="0" w:color="auto"/>
          </w:divBdr>
          <w:divsChild>
            <w:div w:id="2053799580">
              <w:marLeft w:val="0"/>
              <w:marRight w:val="0"/>
              <w:marTop w:val="0"/>
              <w:marBottom w:val="0"/>
              <w:divBdr>
                <w:top w:val="none" w:sz="0" w:space="0" w:color="auto"/>
                <w:left w:val="none" w:sz="0" w:space="0" w:color="auto"/>
                <w:bottom w:val="none" w:sz="0" w:space="0" w:color="auto"/>
                <w:right w:val="none" w:sz="0" w:space="0" w:color="auto"/>
              </w:divBdr>
            </w:div>
            <w:div w:id="1334410319">
              <w:marLeft w:val="0"/>
              <w:marRight w:val="0"/>
              <w:marTop w:val="0"/>
              <w:marBottom w:val="0"/>
              <w:divBdr>
                <w:top w:val="none" w:sz="0" w:space="0" w:color="auto"/>
                <w:left w:val="none" w:sz="0" w:space="0" w:color="auto"/>
                <w:bottom w:val="none" w:sz="0" w:space="0" w:color="auto"/>
                <w:right w:val="none" w:sz="0" w:space="0" w:color="auto"/>
              </w:divBdr>
            </w:div>
            <w:div w:id="130875943">
              <w:marLeft w:val="0"/>
              <w:marRight w:val="0"/>
              <w:marTop w:val="0"/>
              <w:marBottom w:val="0"/>
              <w:divBdr>
                <w:top w:val="none" w:sz="0" w:space="0" w:color="auto"/>
                <w:left w:val="none" w:sz="0" w:space="0" w:color="auto"/>
                <w:bottom w:val="none" w:sz="0" w:space="0" w:color="auto"/>
                <w:right w:val="none" w:sz="0" w:space="0" w:color="auto"/>
              </w:divBdr>
            </w:div>
            <w:div w:id="1432237766">
              <w:marLeft w:val="0"/>
              <w:marRight w:val="0"/>
              <w:marTop w:val="0"/>
              <w:marBottom w:val="0"/>
              <w:divBdr>
                <w:top w:val="none" w:sz="0" w:space="0" w:color="auto"/>
                <w:left w:val="none" w:sz="0" w:space="0" w:color="auto"/>
                <w:bottom w:val="none" w:sz="0" w:space="0" w:color="auto"/>
                <w:right w:val="none" w:sz="0" w:space="0" w:color="auto"/>
              </w:divBdr>
            </w:div>
          </w:divsChild>
        </w:div>
        <w:div w:id="1978290542">
          <w:marLeft w:val="0"/>
          <w:marRight w:val="0"/>
          <w:marTop w:val="0"/>
          <w:marBottom w:val="0"/>
          <w:divBdr>
            <w:top w:val="none" w:sz="0" w:space="0" w:color="auto"/>
            <w:left w:val="none" w:sz="0" w:space="0" w:color="auto"/>
            <w:bottom w:val="none" w:sz="0" w:space="0" w:color="auto"/>
            <w:right w:val="none" w:sz="0" w:space="0" w:color="auto"/>
          </w:divBdr>
          <w:divsChild>
            <w:div w:id="133564052">
              <w:marLeft w:val="0"/>
              <w:marRight w:val="0"/>
              <w:marTop w:val="0"/>
              <w:marBottom w:val="0"/>
              <w:divBdr>
                <w:top w:val="none" w:sz="0" w:space="0" w:color="auto"/>
                <w:left w:val="none" w:sz="0" w:space="0" w:color="auto"/>
                <w:bottom w:val="none" w:sz="0" w:space="0" w:color="auto"/>
                <w:right w:val="none" w:sz="0" w:space="0" w:color="auto"/>
              </w:divBdr>
            </w:div>
          </w:divsChild>
        </w:div>
        <w:div w:id="344940600">
          <w:marLeft w:val="0"/>
          <w:marRight w:val="0"/>
          <w:marTop w:val="0"/>
          <w:marBottom w:val="0"/>
          <w:divBdr>
            <w:top w:val="none" w:sz="0" w:space="0" w:color="auto"/>
            <w:left w:val="none" w:sz="0" w:space="0" w:color="auto"/>
            <w:bottom w:val="none" w:sz="0" w:space="0" w:color="auto"/>
            <w:right w:val="none" w:sz="0" w:space="0" w:color="auto"/>
          </w:divBdr>
        </w:div>
        <w:div w:id="1556695764">
          <w:marLeft w:val="0"/>
          <w:marRight w:val="0"/>
          <w:marTop w:val="0"/>
          <w:marBottom w:val="0"/>
          <w:divBdr>
            <w:top w:val="none" w:sz="0" w:space="0" w:color="auto"/>
            <w:left w:val="none" w:sz="0" w:space="0" w:color="auto"/>
            <w:bottom w:val="none" w:sz="0" w:space="0" w:color="auto"/>
            <w:right w:val="none" w:sz="0" w:space="0" w:color="auto"/>
          </w:divBdr>
        </w:div>
        <w:div w:id="1220357029">
          <w:marLeft w:val="0"/>
          <w:marRight w:val="0"/>
          <w:marTop w:val="0"/>
          <w:marBottom w:val="0"/>
          <w:divBdr>
            <w:top w:val="none" w:sz="0" w:space="0" w:color="auto"/>
            <w:left w:val="none" w:sz="0" w:space="0" w:color="auto"/>
            <w:bottom w:val="none" w:sz="0" w:space="0" w:color="auto"/>
            <w:right w:val="none" w:sz="0" w:space="0" w:color="auto"/>
          </w:divBdr>
        </w:div>
        <w:div w:id="1705327731">
          <w:marLeft w:val="0"/>
          <w:marRight w:val="0"/>
          <w:marTop w:val="0"/>
          <w:marBottom w:val="0"/>
          <w:divBdr>
            <w:top w:val="none" w:sz="0" w:space="0" w:color="auto"/>
            <w:left w:val="none" w:sz="0" w:space="0" w:color="auto"/>
            <w:bottom w:val="none" w:sz="0" w:space="0" w:color="auto"/>
            <w:right w:val="none" w:sz="0" w:space="0" w:color="auto"/>
          </w:divBdr>
        </w:div>
        <w:div w:id="258415274">
          <w:marLeft w:val="0"/>
          <w:marRight w:val="0"/>
          <w:marTop w:val="0"/>
          <w:marBottom w:val="0"/>
          <w:divBdr>
            <w:top w:val="none" w:sz="0" w:space="0" w:color="auto"/>
            <w:left w:val="none" w:sz="0" w:space="0" w:color="auto"/>
            <w:bottom w:val="none" w:sz="0" w:space="0" w:color="auto"/>
            <w:right w:val="none" w:sz="0" w:space="0" w:color="auto"/>
          </w:divBdr>
        </w:div>
        <w:div w:id="226260599">
          <w:marLeft w:val="0"/>
          <w:marRight w:val="0"/>
          <w:marTop w:val="0"/>
          <w:marBottom w:val="0"/>
          <w:divBdr>
            <w:top w:val="none" w:sz="0" w:space="0" w:color="auto"/>
            <w:left w:val="none" w:sz="0" w:space="0" w:color="auto"/>
            <w:bottom w:val="none" w:sz="0" w:space="0" w:color="auto"/>
            <w:right w:val="none" w:sz="0" w:space="0" w:color="auto"/>
          </w:divBdr>
        </w:div>
        <w:div w:id="1657877840">
          <w:marLeft w:val="0"/>
          <w:marRight w:val="0"/>
          <w:marTop w:val="0"/>
          <w:marBottom w:val="0"/>
          <w:divBdr>
            <w:top w:val="none" w:sz="0" w:space="0" w:color="auto"/>
            <w:left w:val="none" w:sz="0" w:space="0" w:color="auto"/>
            <w:bottom w:val="none" w:sz="0" w:space="0" w:color="auto"/>
            <w:right w:val="none" w:sz="0" w:space="0" w:color="auto"/>
          </w:divBdr>
        </w:div>
        <w:div w:id="1476413696">
          <w:marLeft w:val="0"/>
          <w:marRight w:val="0"/>
          <w:marTop w:val="0"/>
          <w:marBottom w:val="0"/>
          <w:divBdr>
            <w:top w:val="none" w:sz="0" w:space="0" w:color="auto"/>
            <w:left w:val="none" w:sz="0" w:space="0" w:color="auto"/>
            <w:bottom w:val="none" w:sz="0" w:space="0" w:color="auto"/>
            <w:right w:val="none" w:sz="0" w:space="0" w:color="auto"/>
          </w:divBdr>
        </w:div>
        <w:div w:id="678850353">
          <w:marLeft w:val="0"/>
          <w:marRight w:val="0"/>
          <w:marTop w:val="0"/>
          <w:marBottom w:val="0"/>
          <w:divBdr>
            <w:top w:val="none" w:sz="0" w:space="0" w:color="auto"/>
            <w:left w:val="none" w:sz="0" w:space="0" w:color="auto"/>
            <w:bottom w:val="none" w:sz="0" w:space="0" w:color="auto"/>
            <w:right w:val="none" w:sz="0" w:space="0" w:color="auto"/>
          </w:divBdr>
        </w:div>
        <w:div w:id="1238127068">
          <w:marLeft w:val="0"/>
          <w:marRight w:val="0"/>
          <w:marTop w:val="0"/>
          <w:marBottom w:val="0"/>
          <w:divBdr>
            <w:top w:val="none" w:sz="0" w:space="0" w:color="auto"/>
            <w:left w:val="none" w:sz="0" w:space="0" w:color="auto"/>
            <w:bottom w:val="none" w:sz="0" w:space="0" w:color="auto"/>
            <w:right w:val="none" w:sz="0" w:space="0" w:color="auto"/>
          </w:divBdr>
        </w:div>
        <w:div w:id="377123071">
          <w:marLeft w:val="0"/>
          <w:marRight w:val="0"/>
          <w:marTop w:val="0"/>
          <w:marBottom w:val="0"/>
          <w:divBdr>
            <w:top w:val="none" w:sz="0" w:space="0" w:color="auto"/>
            <w:left w:val="none" w:sz="0" w:space="0" w:color="auto"/>
            <w:bottom w:val="none" w:sz="0" w:space="0" w:color="auto"/>
            <w:right w:val="none" w:sz="0" w:space="0" w:color="auto"/>
          </w:divBdr>
          <w:divsChild>
            <w:div w:id="357972514">
              <w:marLeft w:val="0"/>
              <w:marRight w:val="0"/>
              <w:marTop w:val="0"/>
              <w:marBottom w:val="0"/>
              <w:divBdr>
                <w:top w:val="none" w:sz="0" w:space="0" w:color="auto"/>
                <w:left w:val="none" w:sz="0" w:space="0" w:color="auto"/>
                <w:bottom w:val="none" w:sz="0" w:space="0" w:color="auto"/>
                <w:right w:val="none" w:sz="0" w:space="0" w:color="auto"/>
              </w:divBdr>
            </w:div>
            <w:div w:id="52435905">
              <w:marLeft w:val="0"/>
              <w:marRight w:val="0"/>
              <w:marTop w:val="0"/>
              <w:marBottom w:val="0"/>
              <w:divBdr>
                <w:top w:val="none" w:sz="0" w:space="0" w:color="auto"/>
                <w:left w:val="none" w:sz="0" w:space="0" w:color="auto"/>
                <w:bottom w:val="none" w:sz="0" w:space="0" w:color="auto"/>
                <w:right w:val="none" w:sz="0" w:space="0" w:color="auto"/>
              </w:divBdr>
            </w:div>
            <w:div w:id="1317418833">
              <w:marLeft w:val="0"/>
              <w:marRight w:val="0"/>
              <w:marTop w:val="0"/>
              <w:marBottom w:val="0"/>
              <w:divBdr>
                <w:top w:val="none" w:sz="0" w:space="0" w:color="auto"/>
                <w:left w:val="none" w:sz="0" w:space="0" w:color="auto"/>
                <w:bottom w:val="none" w:sz="0" w:space="0" w:color="auto"/>
                <w:right w:val="none" w:sz="0" w:space="0" w:color="auto"/>
              </w:divBdr>
            </w:div>
            <w:div w:id="415321276">
              <w:marLeft w:val="0"/>
              <w:marRight w:val="0"/>
              <w:marTop w:val="0"/>
              <w:marBottom w:val="0"/>
              <w:divBdr>
                <w:top w:val="none" w:sz="0" w:space="0" w:color="auto"/>
                <w:left w:val="none" w:sz="0" w:space="0" w:color="auto"/>
                <w:bottom w:val="none" w:sz="0" w:space="0" w:color="auto"/>
                <w:right w:val="none" w:sz="0" w:space="0" w:color="auto"/>
              </w:divBdr>
            </w:div>
            <w:div w:id="1483618822">
              <w:marLeft w:val="0"/>
              <w:marRight w:val="0"/>
              <w:marTop w:val="0"/>
              <w:marBottom w:val="0"/>
              <w:divBdr>
                <w:top w:val="none" w:sz="0" w:space="0" w:color="auto"/>
                <w:left w:val="none" w:sz="0" w:space="0" w:color="auto"/>
                <w:bottom w:val="none" w:sz="0" w:space="0" w:color="auto"/>
                <w:right w:val="none" w:sz="0" w:space="0" w:color="auto"/>
              </w:divBdr>
            </w:div>
          </w:divsChild>
        </w:div>
        <w:div w:id="922451788">
          <w:marLeft w:val="0"/>
          <w:marRight w:val="0"/>
          <w:marTop w:val="0"/>
          <w:marBottom w:val="0"/>
          <w:divBdr>
            <w:top w:val="none" w:sz="0" w:space="0" w:color="auto"/>
            <w:left w:val="none" w:sz="0" w:space="0" w:color="auto"/>
            <w:bottom w:val="none" w:sz="0" w:space="0" w:color="auto"/>
            <w:right w:val="none" w:sz="0" w:space="0" w:color="auto"/>
          </w:divBdr>
          <w:divsChild>
            <w:div w:id="419444741">
              <w:marLeft w:val="0"/>
              <w:marRight w:val="0"/>
              <w:marTop w:val="0"/>
              <w:marBottom w:val="0"/>
              <w:divBdr>
                <w:top w:val="none" w:sz="0" w:space="0" w:color="auto"/>
                <w:left w:val="none" w:sz="0" w:space="0" w:color="auto"/>
                <w:bottom w:val="none" w:sz="0" w:space="0" w:color="auto"/>
                <w:right w:val="none" w:sz="0" w:space="0" w:color="auto"/>
              </w:divBdr>
            </w:div>
            <w:div w:id="1023634411">
              <w:marLeft w:val="0"/>
              <w:marRight w:val="0"/>
              <w:marTop w:val="0"/>
              <w:marBottom w:val="0"/>
              <w:divBdr>
                <w:top w:val="none" w:sz="0" w:space="0" w:color="auto"/>
                <w:left w:val="none" w:sz="0" w:space="0" w:color="auto"/>
                <w:bottom w:val="none" w:sz="0" w:space="0" w:color="auto"/>
                <w:right w:val="none" w:sz="0" w:space="0" w:color="auto"/>
              </w:divBdr>
            </w:div>
            <w:div w:id="822506318">
              <w:marLeft w:val="0"/>
              <w:marRight w:val="0"/>
              <w:marTop w:val="0"/>
              <w:marBottom w:val="0"/>
              <w:divBdr>
                <w:top w:val="none" w:sz="0" w:space="0" w:color="auto"/>
                <w:left w:val="none" w:sz="0" w:space="0" w:color="auto"/>
                <w:bottom w:val="none" w:sz="0" w:space="0" w:color="auto"/>
                <w:right w:val="none" w:sz="0" w:space="0" w:color="auto"/>
              </w:divBdr>
            </w:div>
            <w:div w:id="305621675">
              <w:marLeft w:val="0"/>
              <w:marRight w:val="0"/>
              <w:marTop w:val="0"/>
              <w:marBottom w:val="0"/>
              <w:divBdr>
                <w:top w:val="none" w:sz="0" w:space="0" w:color="auto"/>
                <w:left w:val="none" w:sz="0" w:space="0" w:color="auto"/>
                <w:bottom w:val="none" w:sz="0" w:space="0" w:color="auto"/>
                <w:right w:val="none" w:sz="0" w:space="0" w:color="auto"/>
              </w:divBdr>
            </w:div>
          </w:divsChild>
        </w:div>
        <w:div w:id="946278301">
          <w:marLeft w:val="0"/>
          <w:marRight w:val="0"/>
          <w:marTop w:val="0"/>
          <w:marBottom w:val="0"/>
          <w:divBdr>
            <w:top w:val="none" w:sz="0" w:space="0" w:color="auto"/>
            <w:left w:val="none" w:sz="0" w:space="0" w:color="auto"/>
            <w:bottom w:val="none" w:sz="0" w:space="0" w:color="auto"/>
            <w:right w:val="none" w:sz="0" w:space="0" w:color="auto"/>
          </w:divBdr>
        </w:div>
        <w:div w:id="168450734">
          <w:marLeft w:val="0"/>
          <w:marRight w:val="0"/>
          <w:marTop w:val="0"/>
          <w:marBottom w:val="0"/>
          <w:divBdr>
            <w:top w:val="none" w:sz="0" w:space="0" w:color="auto"/>
            <w:left w:val="none" w:sz="0" w:space="0" w:color="auto"/>
            <w:bottom w:val="none" w:sz="0" w:space="0" w:color="auto"/>
            <w:right w:val="none" w:sz="0" w:space="0" w:color="auto"/>
          </w:divBdr>
        </w:div>
        <w:div w:id="1616909607">
          <w:marLeft w:val="0"/>
          <w:marRight w:val="0"/>
          <w:marTop w:val="0"/>
          <w:marBottom w:val="0"/>
          <w:divBdr>
            <w:top w:val="none" w:sz="0" w:space="0" w:color="auto"/>
            <w:left w:val="none" w:sz="0" w:space="0" w:color="auto"/>
            <w:bottom w:val="none" w:sz="0" w:space="0" w:color="auto"/>
            <w:right w:val="none" w:sz="0" w:space="0" w:color="auto"/>
          </w:divBdr>
        </w:div>
        <w:div w:id="2132245218">
          <w:marLeft w:val="0"/>
          <w:marRight w:val="0"/>
          <w:marTop w:val="0"/>
          <w:marBottom w:val="0"/>
          <w:divBdr>
            <w:top w:val="none" w:sz="0" w:space="0" w:color="auto"/>
            <w:left w:val="none" w:sz="0" w:space="0" w:color="auto"/>
            <w:bottom w:val="none" w:sz="0" w:space="0" w:color="auto"/>
            <w:right w:val="none" w:sz="0" w:space="0" w:color="auto"/>
          </w:divBdr>
        </w:div>
        <w:div w:id="1451128158">
          <w:marLeft w:val="0"/>
          <w:marRight w:val="0"/>
          <w:marTop w:val="0"/>
          <w:marBottom w:val="0"/>
          <w:divBdr>
            <w:top w:val="none" w:sz="0" w:space="0" w:color="auto"/>
            <w:left w:val="none" w:sz="0" w:space="0" w:color="auto"/>
            <w:bottom w:val="none" w:sz="0" w:space="0" w:color="auto"/>
            <w:right w:val="none" w:sz="0" w:space="0" w:color="auto"/>
          </w:divBdr>
        </w:div>
        <w:div w:id="948243213">
          <w:marLeft w:val="0"/>
          <w:marRight w:val="0"/>
          <w:marTop w:val="0"/>
          <w:marBottom w:val="0"/>
          <w:divBdr>
            <w:top w:val="none" w:sz="0" w:space="0" w:color="auto"/>
            <w:left w:val="none" w:sz="0" w:space="0" w:color="auto"/>
            <w:bottom w:val="none" w:sz="0" w:space="0" w:color="auto"/>
            <w:right w:val="none" w:sz="0" w:space="0" w:color="auto"/>
          </w:divBdr>
        </w:div>
        <w:div w:id="183444704">
          <w:marLeft w:val="0"/>
          <w:marRight w:val="0"/>
          <w:marTop w:val="0"/>
          <w:marBottom w:val="0"/>
          <w:divBdr>
            <w:top w:val="none" w:sz="0" w:space="0" w:color="auto"/>
            <w:left w:val="none" w:sz="0" w:space="0" w:color="auto"/>
            <w:bottom w:val="none" w:sz="0" w:space="0" w:color="auto"/>
            <w:right w:val="none" w:sz="0" w:space="0" w:color="auto"/>
          </w:divBdr>
        </w:div>
        <w:div w:id="1175345593">
          <w:marLeft w:val="0"/>
          <w:marRight w:val="0"/>
          <w:marTop w:val="0"/>
          <w:marBottom w:val="0"/>
          <w:divBdr>
            <w:top w:val="none" w:sz="0" w:space="0" w:color="auto"/>
            <w:left w:val="none" w:sz="0" w:space="0" w:color="auto"/>
            <w:bottom w:val="none" w:sz="0" w:space="0" w:color="auto"/>
            <w:right w:val="none" w:sz="0" w:space="0" w:color="auto"/>
          </w:divBdr>
        </w:div>
        <w:div w:id="903100770">
          <w:marLeft w:val="0"/>
          <w:marRight w:val="0"/>
          <w:marTop w:val="0"/>
          <w:marBottom w:val="0"/>
          <w:divBdr>
            <w:top w:val="none" w:sz="0" w:space="0" w:color="auto"/>
            <w:left w:val="none" w:sz="0" w:space="0" w:color="auto"/>
            <w:bottom w:val="none" w:sz="0" w:space="0" w:color="auto"/>
            <w:right w:val="none" w:sz="0" w:space="0" w:color="auto"/>
          </w:divBdr>
        </w:div>
        <w:div w:id="245697605">
          <w:marLeft w:val="0"/>
          <w:marRight w:val="0"/>
          <w:marTop w:val="0"/>
          <w:marBottom w:val="0"/>
          <w:divBdr>
            <w:top w:val="none" w:sz="0" w:space="0" w:color="auto"/>
            <w:left w:val="none" w:sz="0" w:space="0" w:color="auto"/>
            <w:bottom w:val="none" w:sz="0" w:space="0" w:color="auto"/>
            <w:right w:val="none" w:sz="0" w:space="0" w:color="auto"/>
          </w:divBdr>
        </w:div>
      </w:divsChild>
    </w:div>
    <w:div w:id="1178345637">
      <w:bodyDiv w:val="1"/>
      <w:marLeft w:val="0"/>
      <w:marRight w:val="0"/>
      <w:marTop w:val="0"/>
      <w:marBottom w:val="0"/>
      <w:divBdr>
        <w:top w:val="none" w:sz="0" w:space="0" w:color="auto"/>
        <w:left w:val="none" w:sz="0" w:space="0" w:color="auto"/>
        <w:bottom w:val="none" w:sz="0" w:space="0" w:color="auto"/>
        <w:right w:val="none" w:sz="0" w:space="0" w:color="auto"/>
      </w:divBdr>
    </w:div>
    <w:div w:id="1409885635">
      <w:bodyDiv w:val="1"/>
      <w:marLeft w:val="0"/>
      <w:marRight w:val="0"/>
      <w:marTop w:val="0"/>
      <w:marBottom w:val="0"/>
      <w:divBdr>
        <w:top w:val="none" w:sz="0" w:space="0" w:color="auto"/>
        <w:left w:val="none" w:sz="0" w:space="0" w:color="auto"/>
        <w:bottom w:val="none" w:sz="0" w:space="0" w:color="auto"/>
        <w:right w:val="none" w:sz="0" w:space="0" w:color="auto"/>
      </w:divBdr>
    </w:div>
    <w:div w:id="1466466178">
      <w:bodyDiv w:val="1"/>
      <w:marLeft w:val="0"/>
      <w:marRight w:val="0"/>
      <w:marTop w:val="0"/>
      <w:marBottom w:val="0"/>
      <w:divBdr>
        <w:top w:val="none" w:sz="0" w:space="0" w:color="auto"/>
        <w:left w:val="none" w:sz="0" w:space="0" w:color="auto"/>
        <w:bottom w:val="none" w:sz="0" w:space="0" w:color="auto"/>
        <w:right w:val="none" w:sz="0" w:space="0" w:color="auto"/>
      </w:divBdr>
    </w:div>
    <w:div w:id="1605190031">
      <w:bodyDiv w:val="1"/>
      <w:marLeft w:val="0"/>
      <w:marRight w:val="0"/>
      <w:marTop w:val="0"/>
      <w:marBottom w:val="0"/>
      <w:divBdr>
        <w:top w:val="none" w:sz="0" w:space="0" w:color="auto"/>
        <w:left w:val="none" w:sz="0" w:space="0" w:color="auto"/>
        <w:bottom w:val="none" w:sz="0" w:space="0" w:color="auto"/>
        <w:right w:val="none" w:sz="0" w:space="0" w:color="auto"/>
      </w:divBdr>
    </w:div>
    <w:div w:id="1626815131">
      <w:bodyDiv w:val="1"/>
      <w:marLeft w:val="0"/>
      <w:marRight w:val="0"/>
      <w:marTop w:val="0"/>
      <w:marBottom w:val="0"/>
      <w:divBdr>
        <w:top w:val="none" w:sz="0" w:space="0" w:color="auto"/>
        <w:left w:val="none" w:sz="0" w:space="0" w:color="auto"/>
        <w:bottom w:val="none" w:sz="0" w:space="0" w:color="auto"/>
        <w:right w:val="none" w:sz="0" w:space="0" w:color="auto"/>
      </w:divBdr>
    </w:div>
    <w:div w:id="1749419854">
      <w:bodyDiv w:val="1"/>
      <w:marLeft w:val="0"/>
      <w:marRight w:val="0"/>
      <w:marTop w:val="0"/>
      <w:marBottom w:val="0"/>
      <w:divBdr>
        <w:top w:val="none" w:sz="0" w:space="0" w:color="auto"/>
        <w:left w:val="none" w:sz="0" w:space="0" w:color="auto"/>
        <w:bottom w:val="none" w:sz="0" w:space="0" w:color="auto"/>
        <w:right w:val="none" w:sz="0" w:space="0" w:color="auto"/>
      </w:divBdr>
    </w:div>
    <w:div w:id="1785921745">
      <w:bodyDiv w:val="1"/>
      <w:marLeft w:val="0"/>
      <w:marRight w:val="0"/>
      <w:marTop w:val="0"/>
      <w:marBottom w:val="0"/>
      <w:divBdr>
        <w:top w:val="none" w:sz="0" w:space="0" w:color="auto"/>
        <w:left w:val="none" w:sz="0" w:space="0" w:color="auto"/>
        <w:bottom w:val="none" w:sz="0" w:space="0" w:color="auto"/>
        <w:right w:val="none" w:sz="0" w:space="0" w:color="auto"/>
      </w:divBdr>
    </w:div>
    <w:div w:id="1884321320">
      <w:bodyDiv w:val="1"/>
      <w:marLeft w:val="0"/>
      <w:marRight w:val="0"/>
      <w:marTop w:val="0"/>
      <w:marBottom w:val="0"/>
      <w:divBdr>
        <w:top w:val="none" w:sz="0" w:space="0" w:color="auto"/>
        <w:left w:val="none" w:sz="0" w:space="0" w:color="auto"/>
        <w:bottom w:val="none" w:sz="0" w:space="0" w:color="auto"/>
        <w:right w:val="none" w:sz="0" w:space="0" w:color="auto"/>
      </w:divBdr>
    </w:div>
    <w:div w:id="1949580672">
      <w:bodyDiv w:val="1"/>
      <w:marLeft w:val="0"/>
      <w:marRight w:val="0"/>
      <w:marTop w:val="0"/>
      <w:marBottom w:val="0"/>
      <w:divBdr>
        <w:top w:val="none" w:sz="0" w:space="0" w:color="auto"/>
        <w:left w:val="none" w:sz="0" w:space="0" w:color="auto"/>
        <w:bottom w:val="none" w:sz="0" w:space="0" w:color="auto"/>
        <w:right w:val="none" w:sz="0" w:space="0" w:color="auto"/>
      </w:divBdr>
    </w:div>
    <w:div w:id="1970545119">
      <w:bodyDiv w:val="1"/>
      <w:marLeft w:val="0"/>
      <w:marRight w:val="0"/>
      <w:marTop w:val="0"/>
      <w:marBottom w:val="0"/>
      <w:divBdr>
        <w:top w:val="none" w:sz="0" w:space="0" w:color="auto"/>
        <w:left w:val="none" w:sz="0" w:space="0" w:color="auto"/>
        <w:bottom w:val="none" w:sz="0" w:space="0" w:color="auto"/>
        <w:right w:val="none" w:sz="0" w:space="0" w:color="auto"/>
      </w:divBdr>
      <w:divsChild>
        <w:div w:id="1279415363">
          <w:marLeft w:val="0"/>
          <w:marRight w:val="0"/>
          <w:marTop w:val="0"/>
          <w:marBottom w:val="0"/>
          <w:divBdr>
            <w:top w:val="none" w:sz="0" w:space="0" w:color="auto"/>
            <w:left w:val="none" w:sz="0" w:space="0" w:color="auto"/>
            <w:bottom w:val="none" w:sz="0" w:space="0" w:color="auto"/>
            <w:right w:val="none" w:sz="0" w:space="0" w:color="auto"/>
          </w:divBdr>
        </w:div>
        <w:div w:id="992611122">
          <w:marLeft w:val="0"/>
          <w:marRight w:val="0"/>
          <w:marTop w:val="0"/>
          <w:marBottom w:val="0"/>
          <w:divBdr>
            <w:top w:val="none" w:sz="0" w:space="0" w:color="auto"/>
            <w:left w:val="none" w:sz="0" w:space="0" w:color="auto"/>
            <w:bottom w:val="none" w:sz="0" w:space="0" w:color="auto"/>
            <w:right w:val="none" w:sz="0" w:space="0" w:color="auto"/>
          </w:divBdr>
        </w:div>
        <w:div w:id="348214840">
          <w:marLeft w:val="0"/>
          <w:marRight w:val="0"/>
          <w:marTop w:val="0"/>
          <w:marBottom w:val="0"/>
          <w:divBdr>
            <w:top w:val="none" w:sz="0" w:space="0" w:color="auto"/>
            <w:left w:val="none" w:sz="0" w:space="0" w:color="auto"/>
            <w:bottom w:val="none" w:sz="0" w:space="0" w:color="auto"/>
            <w:right w:val="none" w:sz="0" w:space="0" w:color="auto"/>
          </w:divBdr>
        </w:div>
        <w:div w:id="1092629440">
          <w:marLeft w:val="0"/>
          <w:marRight w:val="0"/>
          <w:marTop w:val="0"/>
          <w:marBottom w:val="0"/>
          <w:divBdr>
            <w:top w:val="none" w:sz="0" w:space="0" w:color="auto"/>
            <w:left w:val="none" w:sz="0" w:space="0" w:color="auto"/>
            <w:bottom w:val="none" w:sz="0" w:space="0" w:color="auto"/>
            <w:right w:val="none" w:sz="0" w:space="0" w:color="auto"/>
          </w:divBdr>
        </w:div>
        <w:div w:id="1499736138">
          <w:marLeft w:val="0"/>
          <w:marRight w:val="0"/>
          <w:marTop w:val="0"/>
          <w:marBottom w:val="0"/>
          <w:divBdr>
            <w:top w:val="none" w:sz="0" w:space="0" w:color="auto"/>
            <w:left w:val="none" w:sz="0" w:space="0" w:color="auto"/>
            <w:bottom w:val="none" w:sz="0" w:space="0" w:color="auto"/>
            <w:right w:val="none" w:sz="0" w:space="0" w:color="auto"/>
          </w:divBdr>
        </w:div>
        <w:div w:id="562762423">
          <w:marLeft w:val="0"/>
          <w:marRight w:val="0"/>
          <w:marTop w:val="0"/>
          <w:marBottom w:val="0"/>
          <w:divBdr>
            <w:top w:val="none" w:sz="0" w:space="0" w:color="auto"/>
            <w:left w:val="none" w:sz="0" w:space="0" w:color="auto"/>
            <w:bottom w:val="none" w:sz="0" w:space="0" w:color="auto"/>
            <w:right w:val="none" w:sz="0" w:space="0" w:color="auto"/>
          </w:divBdr>
        </w:div>
        <w:div w:id="300811891">
          <w:marLeft w:val="0"/>
          <w:marRight w:val="0"/>
          <w:marTop w:val="0"/>
          <w:marBottom w:val="0"/>
          <w:divBdr>
            <w:top w:val="none" w:sz="0" w:space="0" w:color="auto"/>
            <w:left w:val="none" w:sz="0" w:space="0" w:color="auto"/>
            <w:bottom w:val="none" w:sz="0" w:space="0" w:color="auto"/>
            <w:right w:val="none" w:sz="0" w:space="0" w:color="auto"/>
          </w:divBdr>
        </w:div>
        <w:div w:id="1851528378">
          <w:marLeft w:val="0"/>
          <w:marRight w:val="0"/>
          <w:marTop w:val="0"/>
          <w:marBottom w:val="0"/>
          <w:divBdr>
            <w:top w:val="none" w:sz="0" w:space="0" w:color="auto"/>
            <w:left w:val="none" w:sz="0" w:space="0" w:color="auto"/>
            <w:bottom w:val="none" w:sz="0" w:space="0" w:color="auto"/>
            <w:right w:val="none" w:sz="0" w:space="0" w:color="auto"/>
          </w:divBdr>
        </w:div>
        <w:div w:id="675425403">
          <w:marLeft w:val="0"/>
          <w:marRight w:val="0"/>
          <w:marTop w:val="0"/>
          <w:marBottom w:val="0"/>
          <w:divBdr>
            <w:top w:val="none" w:sz="0" w:space="0" w:color="auto"/>
            <w:left w:val="none" w:sz="0" w:space="0" w:color="auto"/>
            <w:bottom w:val="none" w:sz="0" w:space="0" w:color="auto"/>
            <w:right w:val="none" w:sz="0" w:space="0" w:color="auto"/>
          </w:divBdr>
        </w:div>
        <w:div w:id="257719388">
          <w:marLeft w:val="0"/>
          <w:marRight w:val="0"/>
          <w:marTop w:val="0"/>
          <w:marBottom w:val="0"/>
          <w:divBdr>
            <w:top w:val="none" w:sz="0" w:space="0" w:color="auto"/>
            <w:left w:val="none" w:sz="0" w:space="0" w:color="auto"/>
            <w:bottom w:val="none" w:sz="0" w:space="0" w:color="auto"/>
            <w:right w:val="none" w:sz="0" w:space="0" w:color="auto"/>
          </w:divBdr>
        </w:div>
        <w:div w:id="287012900">
          <w:marLeft w:val="0"/>
          <w:marRight w:val="0"/>
          <w:marTop w:val="0"/>
          <w:marBottom w:val="0"/>
          <w:divBdr>
            <w:top w:val="none" w:sz="0" w:space="0" w:color="auto"/>
            <w:left w:val="none" w:sz="0" w:space="0" w:color="auto"/>
            <w:bottom w:val="none" w:sz="0" w:space="0" w:color="auto"/>
            <w:right w:val="none" w:sz="0" w:space="0" w:color="auto"/>
          </w:divBdr>
        </w:div>
        <w:div w:id="736824175">
          <w:marLeft w:val="0"/>
          <w:marRight w:val="0"/>
          <w:marTop w:val="0"/>
          <w:marBottom w:val="0"/>
          <w:divBdr>
            <w:top w:val="none" w:sz="0" w:space="0" w:color="auto"/>
            <w:left w:val="none" w:sz="0" w:space="0" w:color="auto"/>
            <w:bottom w:val="none" w:sz="0" w:space="0" w:color="auto"/>
            <w:right w:val="none" w:sz="0" w:space="0" w:color="auto"/>
          </w:divBdr>
        </w:div>
        <w:div w:id="482552659">
          <w:marLeft w:val="0"/>
          <w:marRight w:val="0"/>
          <w:marTop w:val="0"/>
          <w:marBottom w:val="0"/>
          <w:divBdr>
            <w:top w:val="none" w:sz="0" w:space="0" w:color="auto"/>
            <w:left w:val="none" w:sz="0" w:space="0" w:color="auto"/>
            <w:bottom w:val="none" w:sz="0" w:space="0" w:color="auto"/>
            <w:right w:val="none" w:sz="0" w:space="0" w:color="auto"/>
          </w:divBdr>
        </w:div>
        <w:div w:id="877818296">
          <w:marLeft w:val="0"/>
          <w:marRight w:val="0"/>
          <w:marTop w:val="0"/>
          <w:marBottom w:val="0"/>
          <w:divBdr>
            <w:top w:val="none" w:sz="0" w:space="0" w:color="auto"/>
            <w:left w:val="none" w:sz="0" w:space="0" w:color="auto"/>
            <w:bottom w:val="none" w:sz="0" w:space="0" w:color="auto"/>
            <w:right w:val="none" w:sz="0" w:space="0" w:color="auto"/>
          </w:divBdr>
        </w:div>
        <w:div w:id="1194466934">
          <w:marLeft w:val="0"/>
          <w:marRight w:val="0"/>
          <w:marTop w:val="0"/>
          <w:marBottom w:val="0"/>
          <w:divBdr>
            <w:top w:val="none" w:sz="0" w:space="0" w:color="auto"/>
            <w:left w:val="none" w:sz="0" w:space="0" w:color="auto"/>
            <w:bottom w:val="none" w:sz="0" w:space="0" w:color="auto"/>
            <w:right w:val="none" w:sz="0" w:space="0" w:color="auto"/>
          </w:divBdr>
        </w:div>
        <w:div w:id="455564866">
          <w:marLeft w:val="0"/>
          <w:marRight w:val="0"/>
          <w:marTop w:val="0"/>
          <w:marBottom w:val="0"/>
          <w:divBdr>
            <w:top w:val="none" w:sz="0" w:space="0" w:color="auto"/>
            <w:left w:val="none" w:sz="0" w:space="0" w:color="auto"/>
            <w:bottom w:val="none" w:sz="0" w:space="0" w:color="auto"/>
            <w:right w:val="none" w:sz="0" w:space="0" w:color="auto"/>
          </w:divBdr>
        </w:div>
        <w:div w:id="535895557">
          <w:marLeft w:val="0"/>
          <w:marRight w:val="0"/>
          <w:marTop w:val="0"/>
          <w:marBottom w:val="0"/>
          <w:divBdr>
            <w:top w:val="none" w:sz="0" w:space="0" w:color="auto"/>
            <w:left w:val="none" w:sz="0" w:space="0" w:color="auto"/>
            <w:bottom w:val="none" w:sz="0" w:space="0" w:color="auto"/>
            <w:right w:val="none" w:sz="0" w:space="0" w:color="auto"/>
          </w:divBdr>
        </w:div>
        <w:div w:id="1207454604">
          <w:marLeft w:val="0"/>
          <w:marRight w:val="0"/>
          <w:marTop w:val="0"/>
          <w:marBottom w:val="0"/>
          <w:divBdr>
            <w:top w:val="none" w:sz="0" w:space="0" w:color="auto"/>
            <w:left w:val="none" w:sz="0" w:space="0" w:color="auto"/>
            <w:bottom w:val="none" w:sz="0" w:space="0" w:color="auto"/>
            <w:right w:val="none" w:sz="0" w:space="0" w:color="auto"/>
          </w:divBdr>
        </w:div>
        <w:div w:id="1235235708">
          <w:marLeft w:val="0"/>
          <w:marRight w:val="0"/>
          <w:marTop w:val="0"/>
          <w:marBottom w:val="0"/>
          <w:divBdr>
            <w:top w:val="none" w:sz="0" w:space="0" w:color="auto"/>
            <w:left w:val="none" w:sz="0" w:space="0" w:color="auto"/>
            <w:bottom w:val="none" w:sz="0" w:space="0" w:color="auto"/>
            <w:right w:val="none" w:sz="0" w:space="0" w:color="auto"/>
          </w:divBdr>
        </w:div>
        <w:div w:id="1085032013">
          <w:marLeft w:val="0"/>
          <w:marRight w:val="0"/>
          <w:marTop w:val="0"/>
          <w:marBottom w:val="0"/>
          <w:divBdr>
            <w:top w:val="none" w:sz="0" w:space="0" w:color="auto"/>
            <w:left w:val="none" w:sz="0" w:space="0" w:color="auto"/>
            <w:bottom w:val="none" w:sz="0" w:space="0" w:color="auto"/>
            <w:right w:val="none" w:sz="0" w:space="0" w:color="auto"/>
          </w:divBdr>
        </w:div>
        <w:div w:id="106314323">
          <w:marLeft w:val="0"/>
          <w:marRight w:val="0"/>
          <w:marTop w:val="0"/>
          <w:marBottom w:val="0"/>
          <w:divBdr>
            <w:top w:val="none" w:sz="0" w:space="0" w:color="auto"/>
            <w:left w:val="none" w:sz="0" w:space="0" w:color="auto"/>
            <w:bottom w:val="none" w:sz="0" w:space="0" w:color="auto"/>
            <w:right w:val="none" w:sz="0" w:space="0" w:color="auto"/>
          </w:divBdr>
        </w:div>
        <w:div w:id="418722180">
          <w:marLeft w:val="0"/>
          <w:marRight w:val="0"/>
          <w:marTop w:val="0"/>
          <w:marBottom w:val="0"/>
          <w:divBdr>
            <w:top w:val="none" w:sz="0" w:space="0" w:color="auto"/>
            <w:left w:val="none" w:sz="0" w:space="0" w:color="auto"/>
            <w:bottom w:val="none" w:sz="0" w:space="0" w:color="auto"/>
            <w:right w:val="none" w:sz="0" w:space="0" w:color="auto"/>
          </w:divBdr>
        </w:div>
        <w:div w:id="560410216">
          <w:marLeft w:val="0"/>
          <w:marRight w:val="0"/>
          <w:marTop w:val="0"/>
          <w:marBottom w:val="0"/>
          <w:divBdr>
            <w:top w:val="none" w:sz="0" w:space="0" w:color="auto"/>
            <w:left w:val="none" w:sz="0" w:space="0" w:color="auto"/>
            <w:bottom w:val="none" w:sz="0" w:space="0" w:color="auto"/>
            <w:right w:val="none" w:sz="0" w:space="0" w:color="auto"/>
          </w:divBdr>
        </w:div>
        <w:div w:id="1729378885">
          <w:marLeft w:val="0"/>
          <w:marRight w:val="0"/>
          <w:marTop w:val="0"/>
          <w:marBottom w:val="0"/>
          <w:divBdr>
            <w:top w:val="none" w:sz="0" w:space="0" w:color="auto"/>
            <w:left w:val="none" w:sz="0" w:space="0" w:color="auto"/>
            <w:bottom w:val="none" w:sz="0" w:space="0" w:color="auto"/>
            <w:right w:val="none" w:sz="0" w:space="0" w:color="auto"/>
          </w:divBdr>
        </w:div>
      </w:divsChild>
    </w:div>
    <w:div w:id="2008705363">
      <w:bodyDiv w:val="1"/>
      <w:marLeft w:val="0"/>
      <w:marRight w:val="0"/>
      <w:marTop w:val="0"/>
      <w:marBottom w:val="0"/>
      <w:divBdr>
        <w:top w:val="none" w:sz="0" w:space="0" w:color="auto"/>
        <w:left w:val="none" w:sz="0" w:space="0" w:color="auto"/>
        <w:bottom w:val="none" w:sz="0" w:space="0" w:color="auto"/>
        <w:right w:val="none" w:sz="0" w:space="0" w:color="auto"/>
      </w:divBdr>
    </w:div>
    <w:div w:id="2066756637">
      <w:bodyDiv w:val="1"/>
      <w:marLeft w:val="0"/>
      <w:marRight w:val="0"/>
      <w:marTop w:val="0"/>
      <w:marBottom w:val="0"/>
      <w:divBdr>
        <w:top w:val="none" w:sz="0" w:space="0" w:color="auto"/>
        <w:left w:val="none" w:sz="0" w:space="0" w:color="auto"/>
        <w:bottom w:val="none" w:sz="0" w:space="0" w:color="auto"/>
        <w:right w:val="none" w:sz="0" w:space="0" w:color="auto"/>
      </w:divBdr>
    </w:div>
    <w:div w:id="21212901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who.int/mental_health/neurology/epilepsy/information_kit_epilepsy/en/" TargetMode="External"/><Relationship Id="rId18" Type="http://schemas.openxmlformats.org/officeDocument/2006/relationships/chart" Target="charts/chart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3.xm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eader" Target="head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chart" Target="charts/chart5.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epilepsy.wales/what-is-epilepsy" TargetMode="External"/><Relationship Id="rId22" Type="http://schemas.openxmlformats.org/officeDocument/2006/relationships/chart" Target="charts/chart8.xm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benkansu\Documents\No%20Info%20all%20(Autosav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benkansu\Documents\No%20Info%20all%20current%20(Autosav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benkansu\Documents\No%20Info%20all%20current%20(Autosav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enkansu\Documents\No%20Info%20all%20current%20(Autosav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benkansu\Documents\No%20Info%20all%20(Autosav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embeddings/oleObject1.bin"/></Relationships>
</file>

<file path=word/charts/_rels/chart7.xml.rels><?xml version="1.0" encoding="UTF-8" standalone="yes"?>
<Relationships xmlns="http://schemas.openxmlformats.org/package/2006/relationships"><Relationship Id="rId3" Type="http://schemas.openxmlformats.org/officeDocument/2006/relationships/oleObject" Target="file:////Users\benkansu\Documents\No%20Info%20all%20current%20(Autosaved).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benkansu\Documents\No%20Info%20all%20curren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389-0D4B-8B97-8CA679667B3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389-0D4B-8B97-8CA679667B3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389-0D4B-8B97-8CA679667B3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389-0D4B-8B97-8CA679667B3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C389-0D4B-8B97-8CA679667B3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C389-0D4B-8B97-8CA679667B3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C389-0D4B-8B97-8CA679667B3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C389-0D4B-8B97-8CA679667B3B}"/>
              </c:ext>
            </c:extLst>
          </c:dPt>
          <c:cat>
            <c:strRef>
              <c:f>Sheet4!$A$78:$A$85</c:f>
              <c:strCache>
                <c:ptCount val="8"/>
                <c:pt idx="0">
                  <c:v>Right hippocampal sclerosis</c:v>
                </c:pt>
                <c:pt idx="1">
                  <c:v>Left hippocampal sclerosis</c:v>
                </c:pt>
                <c:pt idx="2">
                  <c:v>Focal cortical dysplasia</c:v>
                </c:pt>
                <c:pt idx="3">
                  <c:v>Dysembryoplastic neuroepithelial tumour</c:v>
                </c:pt>
                <c:pt idx="4">
                  <c:v>Ganglioma</c:v>
                </c:pt>
                <c:pt idx="5">
                  <c:v>Cortical scarring</c:v>
                </c:pt>
                <c:pt idx="6">
                  <c:v>Epidermoid tumor</c:v>
                </c:pt>
                <c:pt idx="7">
                  <c:v>Congenital malrotation of the hippocampus </c:v>
                </c:pt>
              </c:strCache>
            </c:strRef>
          </c:cat>
          <c:val>
            <c:numRef>
              <c:f>Sheet4!$B$78:$B$85</c:f>
              <c:numCache>
                <c:formatCode>General</c:formatCode>
                <c:ptCount val="8"/>
                <c:pt idx="0">
                  <c:v>14</c:v>
                </c:pt>
                <c:pt idx="1">
                  <c:v>28</c:v>
                </c:pt>
                <c:pt idx="2">
                  <c:v>4</c:v>
                </c:pt>
                <c:pt idx="3">
                  <c:v>4</c:v>
                </c:pt>
                <c:pt idx="4">
                  <c:v>2</c:v>
                </c:pt>
                <c:pt idx="5">
                  <c:v>2</c:v>
                </c:pt>
                <c:pt idx="6">
                  <c:v>2</c:v>
                </c:pt>
                <c:pt idx="7">
                  <c:v>1</c:v>
                </c:pt>
              </c:numCache>
            </c:numRef>
          </c:val>
          <c:extLst>
            <c:ext xmlns:c16="http://schemas.microsoft.com/office/drawing/2014/chart" uri="{C3380CC4-5D6E-409C-BE32-E72D297353CC}">
              <c16:uniqueId val="{00000010-C389-0D4B-8B97-8CA679667B3B}"/>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7017389178902498"/>
          <c:y val="8.5980808064995806E-2"/>
          <c:w val="0.312087749009201"/>
          <c:h val="0.87972824470499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'case notes stats'!$GL$67</c:f>
              <c:strCache>
                <c:ptCount val="1"/>
                <c:pt idx="0">
                  <c:v>A</c:v>
                </c:pt>
              </c:strCache>
            </c:strRef>
          </c:tx>
          <c:spPr>
            <a:solidFill>
              <a:schemeClr val="accent1"/>
            </a:solidFill>
            <a:ln>
              <a:noFill/>
            </a:ln>
            <a:effectLst/>
          </c:spPr>
          <c:invertIfNegative val="0"/>
          <c:dLbls>
            <c:delete val="1"/>
          </c:dLbls>
          <c:cat>
            <c:numRef>
              <c:f>'case notes stats'!$GK$68:$GK$71</c:f>
              <c:numCache>
                <c:formatCode>General</c:formatCode>
                <c:ptCount val="4"/>
                <c:pt idx="0">
                  <c:v>1</c:v>
                </c:pt>
                <c:pt idx="1">
                  <c:v>2</c:v>
                </c:pt>
                <c:pt idx="2">
                  <c:v>3</c:v>
                </c:pt>
                <c:pt idx="3">
                  <c:v>4</c:v>
                </c:pt>
              </c:numCache>
            </c:numRef>
          </c:cat>
          <c:val>
            <c:numRef>
              <c:f>'case notes stats'!$GL$68:$GL$71</c:f>
              <c:numCache>
                <c:formatCode>General</c:formatCode>
                <c:ptCount val="4"/>
                <c:pt idx="0">
                  <c:v>11</c:v>
                </c:pt>
                <c:pt idx="1">
                  <c:v>1</c:v>
                </c:pt>
                <c:pt idx="2">
                  <c:v>11</c:v>
                </c:pt>
                <c:pt idx="3">
                  <c:v>1</c:v>
                </c:pt>
              </c:numCache>
            </c:numRef>
          </c:val>
          <c:extLst>
            <c:ext xmlns:c16="http://schemas.microsoft.com/office/drawing/2014/chart" uri="{C3380CC4-5D6E-409C-BE32-E72D297353CC}">
              <c16:uniqueId val="{00000000-4010-4238-A00F-093599DACFA2}"/>
            </c:ext>
          </c:extLst>
        </c:ser>
        <c:ser>
          <c:idx val="1"/>
          <c:order val="1"/>
          <c:tx>
            <c:strRef>
              <c:f>'case notes stats'!$GM$67</c:f>
              <c:strCache>
                <c:ptCount val="1"/>
                <c:pt idx="0">
                  <c:v>B</c:v>
                </c:pt>
              </c:strCache>
            </c:strRef>
          </c:tx>
          <c:spPr>
            <a:solidFill>
              <a:schemeClr val="accent2"/>
            </a:solidFill>
            <a:ln>
              <a:noFill/>
            </a:ln>
            <a:effectLst/>
          </c:spPr>
          <c:invertIfNegative val="0"/>
          <c:dLbls>
            <c:delete val="1"/>
          </c:dLbls>
          <c:cat>
            <c:numRef>
              <c:f>'case notes stats'!$GK$68:$GK$71</c:f>
              <c:numCache>
                <c:formatCode>General</c:formatCode>
                <c:ptCount val="4"/>
                <c:pt idx="0">
                  <c:v>1</c:v>
                </c:pt>
                <c:pt idx="1">
                  <c:v>2</c:v>
                </c:pt>
                <c:pt idx="2">
                  <c:v>3</c:v>
                </c:pt>
                <c:pt idx="3">
                  <c:v>4</c:v>
                </c:pt>
              </c:numCache>
            </c:numRef>
          </c:cat>
          <c:val>
            <c:numRef>
              <c:f>'case notes stats'!$GM$68:$GM$71</c:f>
              <c:numCache>
                <c:formatCode>General</c:formatCode>
                <c:ptCount val="4"/>
                <c:pt idx="0">
                  <c:v>2</c:v>
                </c:pt>
                <c:pt idx="1">
                  <c:v>4</c:v>
                </c:pt>
                <c:pt idx="2">
                  <c:v>1</c:v>
                </c:pt>
                <c:pt idx="3">
                  <c:v>5</c:v>
                </c:pt>
              </c:numCache>
            </c:numRef>
          </c:val>
          <c:extLst>
            <c:ext xmlns:c16="http://schemas.microsoft.com/office/drawing/2014/chart" uri="{C3380CC4-5D6E-409C-BE32-E72D297353CC}">
              <c16:uniqueId val="{00000001-4010-4238-A00F-093599DACFA2}"/>
            </c:ext>
          </c:extLst>
        </c:ser>
        <c:ser>
          <c:idx val="2"/>
          <c:order val="2"/>
          <c:tx>
            <c:strRef>
              <c:f>'case notes stats'!$GN$67</c:f>
              <c:strCache>
                <c:ptCount val="1"/>
                <c:pt idx="0">
                  <c:v>C</c:v>
                </c:pt>
              </c:strCache>
            </c:strRef>
          </c:tx>
          <c:spPr>
            <a:solidFill>
              <a:schemeClr val="accent3"/>
            </a:solidFill>
            <a:ln>
              <a:noFill/>
            </a:ln>
            <a:effectLst/>
          </c:spPr>
          <c:invertIfNegative val="0"/>
          <c:dLbls>
            <c:delete val="1"/>
          </c:dLbls>
          <c:cat>
            <c:numRef>
              <c:f>'case notes stats'!$GK$68:$GK$71</c:f>
              <c:numCache>
                <c:formatCode>General</c:formatCode>
                <c:ptCount val="4"/>
                <c:pt idx="0">
                  <c:v>1</c:v>
                </c:pt>
                <c:pt idx="1">
                  <c:v>2</c:v>
                </c:pt>
                <c:pt idx="2">
                  <c:v>3</c:v>
                </c:pt>
                <c:pt idx="3">
                  <c:v>4</c:v>
                </c:pt>
              </c:numCache>
            </c:numRef>
          </c:cat>
          <c:val>
            <c:numRef>
              <c:f>'case notes stats'!$GN$68:$GN$71</c:f>
              <c:numCache>
                <c:formatCode>General</c:formatCode>
                <c:ptCount val="4"/>
                <c:pt idx="0">
                  <c:v>7</c:v>
                </c:pt>
                <c:pt idx="1">
                  <c:v>3</c:v>
                </c:pt>
                <c:pt idx="2">
                  <c:v>1</c:v>
                </c:pt>
                <c:pt idx="3">
                  <c:v>1</c:v>
                </c:pt>
              </c:numCache>
            </c:numRef>
          </c:val>
          <c:extLst>
            <c:ext xmlns:c16="http://schemas.microsoft.com/office/drawing/2014/chart" uri="{C3380CC4-5D6E-409C-BE32-E72D297353CC}">
              <c16:uniqueId val="{00000002-4010-4238-A00F-093599DACFA2}"/>
            </c:ext>
          </c:extLst>
        </c:ser>
        <c:ser>
          <c:idx val="3"/>
          <c:order val="3"/>
          <c:tx>
            <c:strRef>
              <c:f>'case notes stats'!$GO$67</c:f>
              <c:strCache>
                <c:ptCount val="1"/>
                <c:pt idx="0">
                  <c:v>D</c:v>
                </c:pt>
              </c:strCache>
            </c:strRef>
          </c:tx>
          <c:spPr>
            <a:solidFill>
              <a:schemeClr val="accent4"/>
            </a:solidFill>
            <a:ln>
              <a:noFill/>
            </a:ln>
            <a:effectLst/>
          </c:spPr>
          <c:invertIfNegative val="0"/>
          <c:dLbls>
            <c:delete val="1"/>
          </c:dLbls>
          <c:cat>
            <c:numRef>
              <c:f>'case notes stats'!$GK$68:$GK$71</c:f>
              <c:numCache>
                <c:formatCode>General</c:formatCode>
                <c:ptCount val="4"/>
                <c:pt idx="0">
                  <c:v>1</c:v>
                </c:pt>
                <c:pt idx="1">
                  <c:v>2</c:v>
                </c:pt>
                <c:pt idx="2">
                  <c:v>3</c:v>
                </c:pt>
                <c:pt idx="3">
                  <c:v>4</c:v>
                </c:pt>
              </c:numCache>
            </c:numRef>
          </c:cat>
          <c:val>
            <c:numRef>
              <c:f>'case notes stats'!$GO$68:$GO$71</c:f>
              <c:numCache>
                <c:formatCode>General</c:formatCode>
                <c:ptCount val="4"/>
                <c:pt idx="0">
                  <c:v>8</c:v>
                </c:pt>
                <c:pt idx="1">
                  <c:v>1</c:v>
                </c:pt>
              </c:numCache>
            </c:numRef>
          </c:val>
          <c:extLst>
            <c:ext xmlns:c16="http://schemas.microsoft.com/office/drawing/2014/chart" uri="{C3380CC4-5D6E-409C-BE32-E72D297353CC}">
              <c16:uniqueId val="{00000003-4010-4238-A00F-093599DACFA2}"/>
            </c:ext>
          </c:extLst>
        </c:ser>
        <c:ser>
          <c:idx val="4"/>
          <c:order val="4"/>
          <c:tx>
            <c:strRef>
              <c:f>'case notes stats'!$GP$67</c:f>
              <c:strCache>
                <c:ptCount val="1"/>
                <c:pt idx="0">
                  <c:v>Percentage</c:v>
                </c:pt>
              </c:strCache>
            </c:strRef>
          </c:tx>
          <c:spPr>
            <a:solidFill>
              <a:schemeClr val="bg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'case notes stats'!$GK$68:$GK$71</c:f>
              <c:numCache>
                <c:formatCode>General</c:formatCode>
                <c:ptCount val="4"/>
                <c:pt idx="0">
                  <c:v>1</c:v>
                </c:pt>
                <c:pt idx="1">
                  <c:v>2</c:v>
                </c:pt>
                <c:pt idx="2">
                  <c:v>3</c:v>
                </c:pt>
                <c:pt idx="3">
                  <c:v>4</c:v>
                </c:pt>
              </c:numCache>
            </c:numRef>
          </c:cat>
          <c:val>
            <c:numRef>
              <c:f>'case notes stats'!$GP$68:$GP$71</c:f>
              <c:numCache>
                <c:formatCode>0%</c:formatCode>
                <c:ptCount val="4"/>
                <c:pt idx="0">
                  <c:v>0.49</c:v>
                </c:pt>
                <c:pt idx="1">
                  <c:v>0.16</c:v>
                </c:pt>
                <c:pt idx="2">
                  <c:v>0.23</c:v>
                </c:pt>
                <c:pt idx="3">
                  <c:v>0.12</c:v>
                </c:pt>
              </c:numCache>
            </c:numRef>
          </c:val>
          <c:extLst>
            <c:ext xmlns:c16="http://schemas.microsoft.com/office/drawing/2014/chart" uri="{C3380CC4-5D6E-409C-BE32-E72D297353CC}">
              <c16:uniqueId val="{00000004-4010-4238-A00F-093599DACFA2}"/>
            </c:ext>
          </c:extLst>
        </c:ser>
        <c:dLbls>
          <c:dLblPos val="ctr"/>
          <c:showLegendKey val="0"/>
          <c:showVal val="1"/>
          <c:showCatName val="0"/>
          <c:showSerName val="0"/>
          <c:showPercent val="0"/>
          <c:showBubbleSize val="0"/>
        </c:dLbls>
        <c:gapWidth val="219"/>
        <c:overlap val="100"/>
        <c:axId val="-1334641360"/>
        <c:axId val="-1334276592"/>
      </c:barChart>
      <c:catAx>
        <c:axId val="-13346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4276592"/>
        <c:crosses val="autoZero"/>
        <c:auto val="1"/>
        <c:lblAlgn val="ctr"/>
        <c:lblOffset val="100"/>
        <c:noMultiLvlLbl val="0"/>
      </c:catAx>
      <c:valAx>
        <c:axId val="-133427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4641360"/>
        <c:crosses val="autoZero"/>
        <c:crossBetween val="between"/>
      </c:valAx>
      <c:spPr>
        <a:noFill/>
        <a:ln>
          <a:noFill/>
        </a:ln>
        <a:effectLst/>
      </c:spPr>
    </c:plotArea>
    <c:legend>
      <c:legendPos val="b"/>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'case notes stats'!$G$75</c:f>
              <c:strCache>
                <c:ptCount val="1"/>
                <c:pt idx="0">
                  <c:v>Focal aware seizures</c:v>
                </c:pt>
              </c:strCache>
            </c:strRef>
          </c:tx>
          <c:spPr>
            <a:solidFill>
              <a:schemeClr val="accent1"/>
            </a:solidFill>
            <a:ln>
              <a:noFill/>
            </a:ln>
            <a:effectLst/>
          </c:spPr>
          <c:invertIfNegative val="0"/>
          <c:cat>
            <c:strRef>
              <c:f>'case notes stats'!$H$74:$S$74</c:f>
              <c:strCache>
                <c:ptCount val="12"/>
                <c:pt idx="0">
                  <c:v>D </c:v>
                </c:pt>
                <c:pt idx="1">
                  <c:v>W </c:v>
                </c:pt>
                <c:pt idx="2">
                  <c:v>M </c:v>
                </c:pt>
                <c:pt idx="3">
                  <c:v>Y </c:v>
                </c:pt>
                <c:pt idx="4">
                  <c:v>O </c:v>
                </c:pt>
                <c:pt idx="5">
                  <c:v>No seizure</c:v>
                </c:pt>
                <c:pt idx="6">
                  <c:v>D </c:v>
                </c:pt>
                <c:pt idx="7">
                  <c:v>W</c:v>
                </c:pt>
                <c:pt idx="8">
                  <c:v>M</c:v>
                </c:pt>
                <c:pt idx="9">
                  <c:v>Y</c:v>
                </c:pt>
                <c:pt idx="10">
                  <c:v>O</c:v>
                </c:pt>
                <c:pt idx="11">
                  <c:v>No seizure</c:v>
                </c:pt>
              </c:strCache>
            </c:strRef>
          </c:cat>
          <c:val>
            <c:numRef>
              <c:f>'case notes stats'!$H$75:$S$75</c:f>
              <c:numCache>
                <c:formatCode>General</c:formatCode>
                <c:ptCount val="12"/>
                <c:pt idx="0">
                  <c:v>7</c:v>
                </c:pt>
                <c:pt idx="1">
                  <c:v>0</c:v>
                </c:pt>
                <c:pt idx="2">
                  <c:v>0</c:v>
                </c:pt>
                <c:pt idx="3">
                  <c:v>0</c:v>
                </c:pt>
                <c:pt idx="4">
                  <c:v>0</c:v>
                </c:pt>
                <c:pt idx="5">
                  <c:v>0</c:v>
                </c:pt>
                <c:pt idx="6">
                  <c:v>0</c:v>
                </c:pt>
                <c:pt idx="7">
                  <c:v>0</c:v>
                </c:pt>
                <c:pt idx="8">
                  <c:v>5</c:v>
                </c:pt>
                <c:pt idx="9">
                  <c:v>3</c:v>
                </c:pt>
                <c:pt idx="10">
                  <c:v>0</c:v>
                </c:pt>
              </c:numCache>
            </c:numRef>
          </c:val>
          <c:extLst>
            <c:ext xmlns:c16="http://schemas.microsoft.com/office/drawing/2014/chart" uri="{C3380CC4-5D6E-409C-BE32-E72D297353CC}">
              <c16:uniqueId val="{00000000-1376-4A71-85B0-F08CED93C393}"/>
            </c:ext>
          </c:extLst>
        </c:ser>
        <c:ser>
          <c:idx val="1"/>
          <c:order val="1"/>
          <c:tx>
            <c:strRef>
              <c:f>'case notes stats'!$G$76</c:f>
              <c:strCache>
                <c:ptCount val="1"/>
                <c:pt idx="0">
                  <c:v>Focal impaired awareness seizures</c:v>
                </c:pt>
              </c:strCache>
            </c:strRef>
          </c:tx>
          <c:spPr>
            <a:solidFill>
              <a:schemeClr val="accent2"/>
            </a:solidFill>
            <a:ln>
              <a:noFill/>
            </a:ln>
            <a:effectLst/>
          </c:spPr>
          <c:invertIfNegative val="0"/>
          <c:cat>
            <c:strRef>
              <c:f>'case notes stats'!$H$74:$S$74</c:f>
              <c:strCache>
                <c:ptCount val="12"/>
                <c:pt idx="0">
                  <c:v>D </c:v>
                </c:pt>
                <c:pt idx="1">
                  <c:v>W </c:v>
                </c:pt>
                <c:pt idx="2">
                  <c:v>M </c:v>
                </c:pt>
                <c:pt idx="3">
                  <c:v>Y </c:v>
                </c:pt>
                <c:pt idx="4">
                  <c:v>O </c:v>
                </c:pt>
                <c:pt idx="5">
                  <c:v>No seizure</c:v>
                </c:pt>
                <c:pt idx="6">
                  <c:v>D </c:v>
                </c:pt>
                <c:pt idx="7">
                  <c:v>W</c:v>
                </c:pt>
                <c:pt idx="8">
                  <c:v>M</c:v>
                </c:pt>
                <c:pt idx="9">
                  <c:v>Y</c:v>
                </c:pt>
                <c:pt idx="10">
                  <c:v>O</c:v>
                </c:pt>
                <c:pt idx="11">
                  <c:v>No seizure</c:v>
                </c:pt>
              </c:strCache>
            </c:strRef>
          </c:cat>
          <c:val>
            <c:numRef>
              <c:f>'case notes stats'!$H$76:$S$76</c:f>
              <c:numCache>
                <c:formatCode>General</c:formatCode>
                <c:ptCount val="12"/>
                <c:pt idx="0">
                  <c:v>29</c:v>
                </c:pt>
                <c:pt idx="1">
                  <c:v>25</c:v>
                </c:pt>
                <c:pt idx="2">
                  <c:v>2</c:v>
                </c:pt>
                <c:pt idx="3">
                  <c:v>0</c:v>
                </c:pt>
                <c:pt idx="4">
                  <c:v>0</c:v>
                </c:pt>
                <c:pt idx="5">
                  <c:v>0</c:v>
                </c:pt>
                <c:pt idx="6">
                  <c:v>2</c:v>
                </c:pt>
                <c:pt idx="7">
                  <c:v>2</c:v>
                </c:pt>
                <c:pt idx="8">
                  <c:v>8</c:v>
                </c:pt>
                <c:pt idx="9">
                  <c:v>3</c:v>
                </c:pt>
                <c:pt idx="10">
                  <c:v>1</c:v>
                </c:pt>
              </c:numCache>
            </c:numRef>
          </c:val>
          <c:extLst>
            <c:ext xmlns:c16="http://schemas.microsoft.com/office/drawing/2014/chart" uri="{C3380CC4-5D6E-409C-BE32-E72D297353CC}">
              <c16:uniqueId val="{00000001-1376-4A71-85B0-F08CED93C393}"/>
            </c:ext>
          </c:extLst>
        </c:ser>
        <c:ser>
          <c:idx val="2"/>
          <c:order val="2"/>
          <c:tx>
            <c:strRef>
              <c:f>'case notes stats'!$G$77</c:f>
              <c:strCache>
                <c:ptCount val="1"/>
                <c:pt idx="0">
                  <c:v>Tonic clonic seizures</c:v>
                </c:pt>
              </c:strCache>
            </c:strRef>
          </c:tx>
          <c:spPr>
            <a:solidFill>
              <a:schemeClr val="accent3"/>
            </a:solidFill>
            <a:ln>
              <a:noFill/>
            </a:ln>
            <a:effectLst/>
          </c:spPr>
          <c:invertIfNegative val="0"/>
          <c:cat>
            <c:strRef>
              <c:f>'case notes stats'!$H$74:$S$74</c:f>
              <c:strCache>
                <c:ptCount val="12"/>
                <c:pt idx="0">
                  <c:v>D </c:v>
                </c:pt>
                <c:pt idx="1">
                  <c:v>W </c:v>
                </c:pt>
                <c:pt idx="2">
                  <c:v>M </c:v>
                </c:pt>
                <c:pt idx="3">
                  <c:v>Y </c:v>
                </c:pt>
                <c:pt idx="4">
                  <c:v>O </c:v>
                </c:pt>
                <c:pt idx="5">
                  <c:v>No seizure</c:v>
                </c:pt>
                <c:pt idx="6">
                  <c:v>D </c:v>
                </c:pt>
                <c:pt idx="7">
                  <c:v>W</c:v>
                </c:pt>
                <c:pt idx="8">
                  <c:v>M</c:v>
                </c:pt>
                <c:pt idx="9">
                  <c:v>Y</c:v>
                </c:pt>
                <c:pt idx="10">
                  <c:v>O</c:v>
                </c:pt>
                <c:pt idx="11">
                  <c:v>No seizure</c:v>
                </c:pt>
              </c:strCache>
            </c:strRef>
          </c:cat>
          <c:val>
            <c:numRef>
              <c:f>'case notes stats'!$H$77:$S$77</c:f>
              <c:numCache>
                <c:formatCode>General</c:formatCode>
                <c:ptCount val="12"/>
                <c:pt idx="0">
                  <c:v>1</c:v>
                </c:pt>
                <c:pt idx="1">
                  <c:v>9</c:v>
                </c:pt>
                <c:pt idx="2">
                  <c:v>8</c:v>
                </c:pt>
                <c:pt idx="3">
                  <c:v>20</c:v>
                </c:pt>
                <c:pt idx="4">
                  <c:v>0</c:v>
                </c:pt>
                <c:pt idx="5">
                  <c:v>0</c:v>
                </c:pt>
                <c:pt idx="6">
                  <c:v>0</c:v>
                </c:pt>
                <c:pt idx="7">
                  <c:v>0</c:v>
                </c:pt>
                <c:pt idx="8">
                  <c:v>6</c:v>
                </c:pt>
                <c:pt idx="9">
                  <c:v>3</c:v>
                </c:pt>
                <c:pt idx="10">
                  <c:v>1</c:v>
                </c:pt>
              </c:numCache>
            </c:numRef>
          </c:val>
          <c:extLst>
            <c:ext xmlns:c16="http://schemas.microsoft.com/office/drawing/2014/chart" uri="{C3380CC4-5D6E-409C-BE32-E72D297353CC}">
              <c16:uniqueId val="{00000002-1376-4A71-85B0-F08CED93C393}"/>
            </c:ext>
          </c:extLst>
        </c:ser>
        <c:ser>
          <c:idx val="3"/>
          <c:order val="3"/>
          <c:tx>
            <c:strRef>
              <c:f>'case notes stats'!$G$78</c:f>
              <c:strCache>
                <c:ptCount val="1"/>
                <c:pt idx="0">
                  <c:v>Status epilepticus</c:v>
                </c:pt>
              </c:strCache>
            </c:strRef>
          </c:tx>
          <c:spPr>
            <a:solidFill>
              <a:schemeClr val="accent4"/>
            </a:solidFill>
            <a:ln>
              <a:noFill/>
            </a:ln>
            <a:effectLst/>
          </c:spPr>
          <c:invertIfNegative val="0"/>
          <c:cat>
            <c:strRef>
              <c:f>'case notes stats'!$H$74:$S$74</c:f>
              <c:strCache>
                <c:ptCount val="12"/>
                <c:pt idx="0">
                  <c:v>D </c:v>
                </c:pt>
                <c:pt idx="1">
                  <c:v>W </c:v>
                </c:pt>
                <c:pt idx="2">
                  <c:v>M </c:v>
                </c:pt>
                <c:pt idx="3">
                  <c:v>Y </c:v>
                </c:pt>
                <c:pt idx="4">
                  <c:v>O </c:v>
                </c:pt>
                <c:pt idx="5">
                  <c:v>No seizure</c:v>
                </c:pt>
                <c:pt idx="6">
                  <c:v>D </c:v>
                </c:pt>
                <c:pt idx="7">
                  <c:v>W</c:v>
                </c:pt>
                <c:pt idx="8">
                  <c:v>M</c:v>
                </c:pt>
                <c:pt idx="9">
                  <c:v>Y</c:v>
                </c:pt>
                <c:pt idx="10">
                  <c:v>O</c:v>
                </c:pt>
                <c:pt idx="11">
                  <c:v>No seizure</c:v>
                </c:pt>
              </c:strCache>
            </c:strRef>
          </c:cat>
          <c:val>
            <c:numRef>
              <c:f>'case notes stats'!$H$78:$S$78</c:f>
              <c:numCache>
                <c:formatCode>General</c:formatCode>
                <c:ptCount val="12"/>
                <c:pt idx="0">
                  <c:v>0</c:v>
                </c:pt>
                <c:pt idx="1">
                  <c:v>0</c:v>
                </c:pt>
                <c:pt idx="2">
                  <c:v>0</c:v>
                </c:pt>
                <c:pt idx="3">
                  <c:v>0</c:v>
                </c:pt>
                <c:pt idx="4">
                  <c:v>8</c:v>
                </c:pt>
                <c:pt idx="5">
                  <c:v>0</c:v>
                </c:pt>
                <c:pt idx="6">
                  <c:v>0</c:v>
                </c:pt>
                <c:pt idx="7">
                  <c:v>0</c:v>
                </c:pt>
                <c:pt idx="8">
                  <c:v>0</c:v>
                </c:pt>
                <c:pt idx="9">
                  <c:v>0</c:v>
                </c:pt>
                <c:pt idx="10">
                  <c:v>2</c:v>
                </c:pt>
              </c:numCache>
            </c:numRef>
          </c:val>
          <c:extLst>
            <c:ext xmlns:c16="http://schemas.microsoft.com/office/drawing/2014/chart" uri="{C3380CC4-5D6E-409C-BE32-E72D297353CC}">
              <c16:uniqueId val="{00000003-1376-4A71-85B0-F08CED93C393}"/>
            </c:ext>
          </c:extLst>
        </c:ser>
        <c:ser>
          <c:idx val="4"/>
          <c:order val="4"/>
          <c:tx>
            <c:strRef>
              <c:f>'case notes stats'!$G$79</c:f>
              <c:strCache>
                <c:ptCount val="1"/>
                <c:pt idx="0">
                  <c:v>No seizures</c:v>
                </c:pt>
              </c:strCache>
            </c:strRef>
          </c:tx>
          <c:spPr>
            <a:solidFill>
              <a:schemeClr val="accent5"/>
            </a:solidFill>
            <a:ln>
              <a:noFill/>
            </a:ln>
            <a:effectLst/>
          </c:spPr>
          <c:invertIfNegative val="0"/>
          <c:cat>
            <c:strRef>
              <c:f>'case notes stats'!$H$74:$S$74</c:f>
              <c:strCache>
                <c:ptCount val="12"/>
                <c:pt idx="0">
                  <c:v>D </c:v>
                </c:pt>
                <c:pt idx="1">
                  <c:v>W </c:v>
                </c:pt>
                <c:pt idx="2">
                  <c:v>M </c:v>
                </c:pt>
                <c:pt idx="3">
                  <c:v>Y </c:v>
                </c:pt>
                <c:pt idx="4">
                  <c:v>O </c:v>
                </c:pt>
                <c:pt idx="5">
                  <c:v>No seizure</c:v>
                </c:pt>
                <c:pt idx="6">
                  <c:v>D </c:v>
                </c:pt>
                <c:pt idx="7">
                  <c:v>W</c:v>
                </c:pt>
                <c:pt idx="8">
                  <c:v>M</c:v>
                </c:pt>
                <c:pt idx="9">
                  <c:v>Y</c:v>
                </c:pt>
                <c:pt idx="10">
                  <c:v>O</c:v>
                </c:pt>
                <c:pt idx="11">
                  <c:v>No seizure</c:v>
                </c:pt>
              </c:strCache>
            </c:strRef>
          </c:cat>
          <c:val>
            <c:numRef>
              <c:f>'case notes stats'!$H$79:$S$79</c:f>
              <c:numCache>
                <c:formatCode>General</c:formatCode>
                <c:ptCount val="12"/>
                <c:pt idx="5">
                  <c:v>0</c:v>
                </c:pt>
                <c:pt idx="11">
                  <c:v>36</c:v>
                </c:pt>
              </c:numCache>
            </c:numRef>
          </c:val>
          <c:extLst>
            <c:ext xmlns:c16="http://schemas.microsoft.com/office/drawing/2014/chart" uri="{C3380CC4-5D6E-409C-BE32-E72D297353CC}">
              <c16:uniqueId val="{00000004-1376-4A71-85B0-F08CED93C393}"/>
            </c:ext>
          </c:extLst>
        </c:ser>
        <c:dLbls>
          <c:showLegendKey val="0"/>
          <c:showVal val="0"/>
          <c:showCatName val="0"/>
          <c:showSerName val="0"/>
          <c:showPercent val="0"/>
          <c:showBubbleSize val="0"/>
        </c:dLbls>
        <c:gapWidth val="150"/>
        <c:overlap val="100"/>
        <c:axId val="-1297230192"/>
        <c:axId val="-1297217680"/>
      </c:barChart>
      <c:catAx>
        <c:axId val="-1297230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217680"/>
        <c:crosses val="autoZero"/>
        <c:auto val="1"/>
        <c:lblAlgn val="ctr"/>
        <c:lblOffset val="100"/>
        <c:noMultiLvlLbl val="0"/>
      </c:catAx>
      <c:valAx>
        <c:axId val="-129721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230192"/>
        <c:crosses val="autoZero"/>
        <c:crossBetween val="between"/>
      </c:valAx>
      <c:spPr>
        <a:noFill/>
        <a:ln>
          <a:noFill/>
        </a:ln>
        <a:effectLst/>
      </c:spPr>
    </c:plotArea>
    <c:legend>
      <c:legendPos val="b"/>
      <c:layout>
        <c:manualLayout>
          <c:xMode val="edge"/>
          <c:yMode val="edge"/>
          <c:x val="0.15379961611985499"/>
          <c:y val="0.72271262195834096"/>
          <c:w val="0.68746127652788802"/>
          <c:h val="0.241865637948676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'case notes stats'!$G$105</c:f>
              <c:strCache>
                <c:ptCount val="1"/>
                <c:pt idx="0">
                  <c:v>Focal aware seizures</c:v>
                </c:pt>
              </c:strCache>
            </c:strRef>
          </c:tx>
          <c:spPr>
            <a:solidFill>
              <a:schemeClr val="accent1"/>
            </a:solidFill>
            <a:ln>
              <a:noFill/>
            </a:ln>
            <a:effectLst/>
          </c:spPr>
          <c:invertIfNegative val="0"/>
          <c:dLbls>
            <c:delete val="1"/>
          </c:dLbls>
          <c:cat>
            <c:strRef>
              <c:f>'case notes stats'!$H$104:$M$104</c:f>
              <c:strCache>
                <c:ptCount val="5"/>
                <c:pt idx="0">
                  <c:v>Daily</c:v>
                </c:pt>
                <c:pt idx="1">
                  <c:v>Weekly</c:v>
                </c:pt>
                <c:pt idx="2">
                  <c:v>Monthly</c:v>
                </c:pt>
                <c:pt idx="3">
                  <c:v>Yearly</c:v>
                </c:pt>
                <c:pt idx="4">
                  <c:v>Once</c:v>
                </c:pt>
              </c:strCache>
            </c:strRef>
          </c:cat>
          <c:val>
            <c:numRef>
              <c:f>'case notes stats'!$H$105:$M$105</c:f>
              <c:numCache>
                <c:formatCode>General</c:formatCode>
                <c:ptCount val="6"/>
                <c:pt idx="0">
                  <c:v>2</c:v>
                </c:pt>
                <c:pt idx="1">
                  <c:v>2</c:v>
                </c:pt>
                <c:pt idx="2">
                  <c:v>3</c:v>
                </c:pt>
                <c:pt idx="3">
                  <c:v>2</c:v>
                </c:pt>
                <c:pt idx="4">
                  <c:v>0</c:v>
                </c:pt>
                <c:pt idx="5">
                  <c:v>0</c:v>
                </c:pt>
              </c:numCache>
            </c:numRef>
          </c:val>
          <c:extLst>
            <c:ext xmlns:c16="http://schemas.microsoft.com/office/drawing/2014/chart" uri="{C3380CC4-5D6E-409C-BE32-E72D297353CC}">
              <c16:uniqueId val="{00000000-1FF9-428A-B4DE-330AF46C8726}"/>
            </c:ext>
          </c:extLst>
        </c:ser>
        <c:ser>
          <c:idx val="1"/>
          <c:order val="1"/>
          <c:tx>
            <c:strRef>
              <c:f>'case notes stats'!$G$106</c:f>
              <c:strCache>
                <c:ptCount val="1"/>
                <c:pt idx="0">
                  <c:v>Focal impaired awareness seizures</c:v>
                </c:pt>
              </c:strCache>
            </c:strRef>
          </c:tx>
          <c:spPr>
            <a:solidFill>
              <a:schemeClr val="accent2"/>
            </a:solidFill>
            <a:ln>
              <a:noFill/>
            </a:ln>
            <a:effectLst/>
          </c:spPr>
          <c:invertIfNegative val="0"/>
          <c:dLbls>
            <c:delete val="1"/>
          </c:dLbls>
          <c:cat>
            <c:strRef>
              <c:f>'case notes stats'!$H$104:$M$104</c:f>
              <c:strCache>
                <c:ptCount val="5"/>
                <c:pt idx="0">
                  <c:v>Daily</c:v>
                </c:pt>
                <c:pt idx="1">
                  <c:v>Weekly</c:v>
                </c:pt>
                <c:pt idx="2">
                  <c:v>Monthly</c:v>
                </c:pt>
                <c:pt idx="3">
                  <c:v>Yearly</c:v>
                </c:pt>
                <c:pt idx="4">
                  <c:v>Once</c:v>
                </c:pt>
              </c:strCache>
            </c:strRef>
          </c:cat>
          <c:val>
            <c:numRef>
              <c:f>'case notes stats'!$H$106:$M$106</c:f>
              <c:numCache>
                <c:formatCode>General</c:formatCode>
                <c:ptCount val="6"/>
                <c:pt idx="0">
                  <c:v>6</c:v>
                </c:pt>
                <c:pt idx="1">
                  <c:v>3</c:v>
                </c:pt>
                <c:pt idx="2">
                  <c:v>8</c:v>
                </c:pt>
                <c:pt idx="3">
                  <c:v>3</c:v>
                </c:pt>
                <c:pt idx="4">
                  <c:v>1</c:v>
                </c:pt>
                <c:pt idx="5">
                  <c:v>0</c:v>
                </c:pt>
              </c:numCache>
            </c:numRef>
          </c:val>
          <c:extLst>
            <c:ext xmlns:c16="http://schemas.microsoft.com/office/drawing/2014/chart" uri="{C3380CC4-5D6E-409C-BE32-E72D297353CC}">
              <c16:uniqueId val="{00000001-1FF9-428A-B4DE-330AF46C8726}"/>
            </c:ext>
          </c:extLst>
        </c:ser>
        <c:ser>
          <c:idx val="2"/>
          <c:order val="2"/>
          <c:tx>
            <c:strRef>
              <c:f>'case notes stats'!$G$107</c:f>
              <c:strCache>
                <c:ptCount val="1"/>
                <c:pt idx="0">
                  <c:v>Tonic clonic seizures</c:v>
                </c:pt>
              </c:strCache>
            </c:strRef>
          </c:tx>
          <c:spPr>
            <a:solidFill>
              <a:schemeClr val="accent3"/>
            </a:solidFill>
            <a:ln>
              <a:noFill/>
            </a:ln>
            <a:effectLst/>
          </c:spPr>
          <c:invertIfNegative val="0"/>
          <c:dLbls>
            <c:delete val="1"/>
          </c:dLbls>
          <c:cat>
            <c:strRef>
              <c:f>'case notes stats'!$H$104:$M$104</c:f>
              <c:strCache>
                <c:ptCount val="5"/>
                <c:pt idx="0">
                  <c:v>Daily</c:v>
                </c:pt>
                <c:pt idx="1">
                  <c:v>Weekly</c:v>
                </c:pt>
                <c:pt idx="2">
                  <c:v>Monthly</c:v>
                </c:pt>
                <c:pt idx="3">
                  <c:v>Yearly</c:v>
                </c:pt>
                <c:pt idx="4">
                  <c:v>Once</c:v>
                </c:pt>
              </c:strCache>
            </c:strRef>
          </c:cat>
          <c:val>
            <c:numRef>
              <c:f>'case notes stats'!$H$107:$M$107</c:f>
              <c:numCache>
                <c:formatCode>General</c:formatCode>
                <c:ptCount val="6"/>
                <c:pt idx="0">
                  <c:v>1</c:v>
                </c:pt>
                <c:pt idx="1">
                  <c:v>0</c:v>
                </c:pt>
                <c:pt idx="2">
                  <c:v>4</c:v>
                </c:pt>
                <c:pt idx="3">
                  <c:v>3</c:v>
                </c:pt>
                <c:pt idx="4">
                  <c:v>0</c:v>
                </c:pt>
                <c:pt idx="5">
                  <c:v>0</c:v>
                </c:pt>
              </c:numCache>
            </c:numRef>
          </c:val>
          <c:extLst>
            <c:ext xmlns:c16="http://schemas.microsoft.com/office/drawing/2014/chart" uri="{C3380CC4-5D6E-409C-BE32-E72D297353CC}">
              <c16:uniqueId val="{00000002-1FF9-428A-B4DE-330AF46C8726}"/>
            </c:ext>
          </c:extLst>
        </c:ser>
        <c:ser>
          <c:idx val="3"/>
          <c:order val="3"/>
          <c:tx>
            <c:strRef>
              <c:f>'case notes stats'!$G$108</c:f>
              <c:strCache>
                <c:ptCount val="1"/>
                <c:pt idx="0">
                  <c:v>Status epilepticus</c:v>
                </c:pt>
              </c:strCache>
            </c:strRef>
          </c:tx>
          <c:spPr>
            <a:solidFill>
              <a:schemeClr val="accent4"/>
            </a:solidFill>
            <a:ln>
              <a:noFill/>
            </a:ln>
            <a:effectLst/>
          </c:spPr>
          <c:invertIfNegative val="0"/>
          <c:dLbls>
            <c:delete val="1"/>
          </c:dLbls>
          <c:cat>
            <c:strRef>
              <c:f>'case notes stats'!$H$104:$M$104</c:f>
              <c:strCache>
                <c:ptCount val="5"/>
                <c:pt idx="0">
                  <c:v>Daily</c:v>
                </c:pt>
                <c:pt idx="1">
                  <c:v>Weekly</c:v>
                </c:pt>
                <c:pt idx="2">
                  <c:v>Monthly</c:v>
                </c:pt>
                <c:pt idx="3">
                  <c:v>Yearly</c:v>
                </c:pt>
                <c:pt idx="4">
                  <c:v>Once</c:v>
                </c:pt>
              </c:strCache>
            </c:strRef>
          </c:cat>
          <c:val>
            <c:numRef>
              <c:f>'case notes stats'!$H$108:$M$108</c:f>
              <c:numCache>
                <c:formatCode>General</c:formatCode>
                <c:ptCount val="6"/>
                <c:pt idx="0">
                  <c:v>0</c:v>
                </c:pt>
                <c:pt idx="1">
                  <c:v>0</c:v>
                </c:pt>
                <c:pt idx="2">
                  <c:v>0</c:v>
                </c:pt>
                <c:pt idx="3">
                  <c:v>0</c:v>
                </c:pt>
                <c:pt idx="4">
                  <c:v>0</c:v>
                </c:pt>
                <c:pt idx="5">
                  <c:v>0</c:v>
                </c:pt>
              </c:numCache>
            </c:numRef>
          </c:val>
          <c:extLst>
            <c:ext xmlns:c16="http://schemas.microsoft.com/office/drawing/2014/chart" uri="{C3380CC4-5D6E-409C-BE32-E72D297353CC}">
              <c16:uniqueId val="{00000003-1FF9-428A-B4DE-330AF46C8726}"/>
            </c:ext>
          </c:extLst>
        </c:ser>
        <c:ser>
          <c:idx val="4"/>
          <c:order val="4"/>
          <c:tx>
            <c:strRef>
              <c:f>'case notes stats'!$G$109</c:f>
              <c:strCache>
                <c:ptCount val="1"/>
                <c:pt idx="0">
                  <c:v>No seizures</c:v>
                </c:pt>
              </c:strCache>
            </c:strRef>
          </c:tx>
          <c:spPr>
            <a:solidFill>
              <a:schemeClr val="accent5"/>
            </a:solidFill>
            <a:ln>
              <a:noFill/>
            </a:ln>
            <a:effectLst/>
          </c:spPr>
          <c:invertIfNegative val="0"/>
          <c:dLbls>
            <c:delete val="1"/>
          </c:dLbls>
          <c:cat>
            <c:strRef>
              <c:f>'case notes stats'!$H$104:$M$104</c:f>
              <c:strCache>
                <c:ptCount val="5"/>
                <c:pt idx="0">
                  <c:v>Daily</c:v>
                </c:pt>
                <c:pt idx="1">
                  <c:v>Weekly</c:v>
                </c:pt>
                <c:pt idx="2">
                  <c:v>Monthly</c:v>
                </c:pt>
                <c:pt idx="3">
                  <c:v>Yearly</c:v>
                </c:pt>
                <c:pt idx="4">
                  <c:v>Once</c:v>
                </c:pt>
              </c:strCache>
            </c:strRef>
          </c:cat>
          <c:val>
            <c:numRef>
              <c:f>'case notes stats'!$H$109:$M$109</c:f>
              <c:numCache>
                <c:formatCode>General</c:formatCode>
                <c:ptCount val="6"/>
                <c:pt idx="0">
                  <c:v>0</c:v>
                </c:pt>
                <c:pt idx="1">
                  <c:v>0</c:v>
                </c:pt>
                <c:pt idx="2">
                  <c:v>0</c:v>
                </c:pt>
                <c:pt idx="3">
                  <c:v>0</c:v>
                </c:pt>
                <c:pt idx="4">
                  <c:v>0</c:v>
                </c:pt>
                <c:pt idx="5">
                  <c:v>24</c:v>
                </c:pt>
              </c:numCache>
            </c:numRef>
          </c:val>
          <c:extLst>
            <c:ext xmlns:c16="http://schemas.microsoft.com/office/drawing/2014/chart" uri="{C3380CC4-5D6E-409C-BE32-E72D297353CC}">
              <c16:uniqueId val="{00000004-1FF9-428A-B4DE-330AF46C8726}"/>
            </c:ext>
          </c:extLst>
        </c:ser>
        <c:ser>
          <c:idx val="5"/>
          <c:order val="5"/>
          <c:tx>
            <c:strRef>
              <c:f>'case notes stats'!$G$110</c:f>
              <c:strCache>
                <c:ptCount val="1"/>
                <c:pt idx="0">
                  <c:v>Percentage</c:v>
                </c:pt>
              </c:strCache>
            </c:strRef>
          </c:tx>
          <c:spPr>
            <a:solidFill>
              <a:schemeClr val="bg1"/>
            </a:solidFill>
            <a:ln>
              <a:noFill/>
            </a:ln>
            <a:effectLst/>
          </c:spPr>
          <c:invertIfNegative val="0"/>
          <c:dLbls>
            <c:spPr>
              <a:noFill/>
              <a:ln>
                <a:noFill/>
              </a:ln>
              <a:effectLst/>
            </c:spPr>
            <c:txPr>
              <a:bodyPr rot="0" spcFirstLastPara="1" vertOverflow="ellipsis" horzOverflow="clip" vert="horz" wrap="square" lIns="36000" tIns="0" rIns="38100" bIns="19050" anchor="t" anchorCtr="0">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'case notes stats'!$H$104:$M$104</c:f>
              <c:strCache>
                <c:ptCount val="5"/>
                <c:pt idx="0">
                  <c:v>Daily</c:v>
                </c:pt>
                <c:pt idx="1">
                  <c:v>Weekly</c:v>
                </c:pt>
                <c:pt idx="2">
                  <c:v>Monthly</c:v>
                </c:pt>
                <c:pt idx="3">
                  <c:v>Yearly</c:v>
                </c:pt>
                <c:pt idx="4">
                  <c:v>Once</c:v>
                </c:pt>
              </c:strCache>
            </c:strRef>
          </c:cat>
          <c:val>
            <c:numRef>
              <c:f>'case notes stats'!$H$110:$M$110</c:f>
              <c:numCache>
                <c:formatCode>0%</c:formatCode>
                <c:ptCount val="6"/>
                <c:pt idx="0">
                  <c:v>0.17</c:v>
                </c:pt>
                <c:pt idx="1">
                  <c:v>0.09</c:v>
                </c:pt>
                <c:pt idx="2">
                  <c:v>0.26</c:v>
                </c:pt>
                <c:pt idx="3">
                  <c:v>0.14000000000000001</c:v>
                </c:pt>
                <c:pt idx="4">
                  <c:v>0.02</c:v>
                </c:pt>
                <c:pt idx="5">
                  <c:v>0.22</c:v>
                </c:pt>
              </c:numCache>
            </c:numRef>
          </c:val>
          <c:extLst>
            <c:ext xmlns:c16="http://schemas.microsoft.com/office/drawing/2014/chart" uri="{C3380CC4-5D6E-409C-BE32-E72D297353CC}">
              <c16:uniqueId val="{00000005-1FF9-428A-B4DE-330AF46C8726}"/>
            </c:ext>
          </c:extLst>
        </c:ser>
        <c:dLbls>
          <c:dLblPos val="ctr"/>
          <c:showLegendKey val="0"/>
          <c:showVal val="1"/>
          <c:showCatName val="0"/>
          <c:showSerName val="0"/>
          <c:showPercent val="0"/>
          <c:showBubbleSize val="0"/>
        </c:dLbls>
        <c:gapWidth val="150"/>
        <c:overlap val="100"/>
        <c:axId val="-1799347744"/>
        <c:axId val="-1799314176"/>
      </c:barChart>
      <c:catAx>
        <c:axId val="-1799347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14176"/>
        <c:crosses val="autoZero"/>
        <c:auto val="1"/>
        <c:lblAlgn val="ctr"/>
        <c:lblOffset val="100"/>
        <c:noMultiLvlLbl val="0"/>
      </c:catAx>
      <c:valAx>
        <c:axId val="-179931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47744"/>
        <c:crosses val="autoZero"/>
        <c:crossBetween val="between"/>
      </c:valAx>
      <c:spPr>
        <a:noFill/>
        <a:ln>
          <a:noFill/>
        </a:ln>
        <a:effectLst/>
      </c:spPr>
    </c:plotArea>
    <c:legend>
      <c:legendPos val="b"/>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Question!$Q$43</c:f>
              <c:strCache>
                <c:ptCount val="1"/>
                <c:pt idx="0">
                  <c:v>D</c:v>
                </c:pt>
              </c:strCache>
            </c:strRef>
          </c:tx>
          <c:spPr>
            <a:solidFill>
              <a:schemeClr val="accent1"/>
            </a:solidFill>
            <a:ln>
              <a:noFill/>
            </a:ln>
            <a:effectLst/>
          </c:spPr>
          <c:invertIfNegative val="0"/>
          <c:cat>
            <c:strRef>
              <c:f>Question!$R$42:$T$42</c:f>
              <c:strCache>
                <c:ptCount val="3"/>
                <c:pt idx="0">
                  <c:v>Pre</c:v>
                </c:pt>
                <c:pt idx="1">
                  <c:v>1Y</c:v>
                </c:pt>
                <c:pt idx="2">
                  <c:v>Current </c:v>
                </c:pt>
              </c:strCache>
            </c:strRef>
          </c:cat>
          <c:val>
            <c:numRef>
              <c:f>Question!$R$43:$T$43</c:f>
              <c:numCache>
                <c:formatCode>General</c:formatCode>
                <c:ptCount val="3"/>
                <c:pt idx="0">
                  <c:v>36</c:v>
                </c:pt>
                <c:pt idx="1">
                  <c:v>6</c:v>
                </c:pt>
                <c:pt idx="2">
                  <c:v>3</c:v>
                </c:pt>
              </c:numCache>
            </c:numRef>
          </c:val>
          <c:extLst>
            <c:ext xmlns:c16="http://schemas.microsoft.com/office/drawing/2014/chart" uri="{C3380CC4-5D6E-409C-BE32-E72D297353CC}">
              <c16:uniqueId val="{00000000-ED3A-6845-B74F-F719AEE43307}"/>
            </c:ext>
          </c:extLst>
        </c:ser>
        <c:ser>
          <c:idx val="1"/>
          <c:order val="1"/>
          <c:tx>
            <c:strRef>
              <c:f>Question!$Q$44</c:f>
              <c:strCache>
                <c:ptCount val="1"/>
                <c:pt idx="0">
                  <c:v>W</c:v>
                </c:pt>
              </c:strCache>
            </c:strRef>
          </c:tx>
          <c:spPr>
            <a:solidFill>
              <a:schemeClr val="accent2"/>
            </a:solidFill>
            <a:ln>
              <a:noFill/>
            </a:ln>
            <a:effectLst/>
          </c:spPr>
          <c:invertIfNegative val="0"/>
          <c:cat>
            <c:strRef>
              <c:f>Question!$R$42:$T$42</c:f>
              <c:strCache>
                <c:ptCount val="3"/>
                <c:pt idx="0">
                  <c:v>Pre</c:v>
                </c:pt>
                <c:pt idx="1">
                  <c:v>1Y</c:v>
                </c:pt>
                <c:pt idx="2">
                  <c:v>Current </c:v>
                </c:pt>
              </c:strCache>
            </c:strRef>
          </c:cat>
          <c:val>
            <c:numRef>
              <c:f>Question!$R$44:$T$44</c:f>
              <c:numCache>
                <c:formatCode>General</c:formatCode>
                <c:ptCount val="3"/>
                <c:pt idx="0">
                  <c:v>45</c:v>
                </c:pt>
                <c:pt idx="1">
                  <c:v>12</c:v>
                </c:pt>
                <c:pt idx="2">
                  <c:v>6</c:v>
                </c:pt>
              </c:numCache>
            </c:numRef>
          </c:val>
          <c:extLst>
            <c:ext xmlns:c16="http://schemas.microsoft.com/office/drawing/2014/chart" uri="{C3380CC4-5D6E-409C-BE32-E72D297353CC}">
              <c16:uniqueId val="{00000001-ED3A-6845-B74F-F719AEE43307}"/>
            </c:ext>
          </c:extLst>
        </c:ser>
        <c:ser>
          <c:idx val="2"/>
          <c:order val="2"/>
          <c:tx>
            <c:strRef>
              <c:f>Question!$Q$45</c:f>
              <c:strCache>
                <c:ptCount val="1"/>
                <c:pt idx="0">
                  <c:v>M</c:v>
                </c:pt>
              </c:strCache>
            </c:strRef>
          </c:tx>
          <c:spPr>
            <a:solidFill>
              <a:schemeClr val="accent3"/>
            </a:solidFill>
            <a:ln>
              <a:noFill/>
            </a:ln>
            <a:effectLst/>
          </c:spPr>
          <c:invertIfNegative val="0"/>
          <c:cat>
            <c:strRef>
              <c:f>Question!$R$42:$T$42</c:f>
              <c:strCache>
                <c:ptCount val="3"/>
                <c:pt idx="0">
                  <c:v>Pre</c:v>
                </c:pt>
                <c:pt idx="1">
                  <c:v>1Y</c:v>
                </c:pt>
                <c:pt idx="2">
                  <c:v>Current </c:v>
                </c:pt>
              </c:strCache>
            </c:strRef>
          </c:cat>
          <c:val>
            <c:numRef>
              <c:f>Question!$R$45:$T$45</c:f>
              <c:numCache>
                <c:formatCode>General</c:formatCode>
                <c:ptCount val="3"/>
                <c:pt idx="0">
                  <c:v>15</c:v>
                </c:pt>
                <c:pt idx="1">
                  <c:v>24</c:v>
                </c:pt>
                <c:pt idx="2">
                  <c:v>24</c:v>
                </c:pt>
              </c:numCache>
            </c:numRef>
          </c:val>
          <c:extLst>
            <c:ext xmlns:c16="http://schemas.microsoft.com/office/drawing/2014/chart" uri="{C3380CC4-5D6E-409C-BE32-E72D297353CC}">
              <c16:uniqueId val="{00000002-ED3A-6845-B74F-F719AEE43307}"/>
            </c:ext>
          </c:extLst>
        </c:ser>
        <c:ser>
          <c:idx val="3"/>
          <c:order val="3"/>
          <c:tx>
            <c:strRef>
              <c:f>Question!$Q$46</c:f>
              <c:strCache>
                <c:ptCount val="1"/>
                <c:pt idx="0">
                  <c:v>Y</c:v>
                </c:pt>
              </c:strCache>
            </c:strRef>
          </c:tx>
          <c:spPr>
            <a:solidFill>
              <a:schemeClr val="accent4"/>
            </a:solidFill>
            <a:ln>
              <a:noFill/>
            </a:ln>
            <a:effectLst/>
          </c:spPr>
          <c:invertIfNegative val="0"/>
          <c:cat>
            <c:strRef>
              <c:f>Question!$R$42:$T$42</c:f>
              <c:strCache>
                <c:ptCount val="3"/>
                <c:pt idx="0">
                  <c:v>Pre</c:v>
                </c:pt>
                <c:pt idx="1">
                  <c:v>1Y</c:v>
                </c:pt>
                <c:pt idx="2">
                  <c:v>Current </c:v>
                </c:pt>
              </c:strCache>
            </c:strRef>
          </c:cat>
          <c:val>
            <c:numRef>
              <c:f>Question!$R$46:$T$46</c:f>
              <c:numCache>
                <c:formatCode>General</c:formatCode>
                <c:ptCount val="3"/>
                <c:pt idx="0">
                  <c:v>3</c:v>
                </c:pt>
                <c:pt idx="1">
                  <c:v>12</c:v>
                </c:pt>
                <c:pt idx="2">
                  <c:v>24</c:v>
                </c:pt>
              </c:numCache>
            </c:numRef>
          </c:val>
          <c:extLst>
            <c:ext xmlns:c16="http://schemas.microsoft.com/office/drawing/2014/chart" uri="{C3380CC4-5D6E-409C-BE32-E72D297353CC}">
              <c16:uniqueId val="{00000003-ED3A-6845-B74F-F719AEE43307}"/>
            </c:ext>
          </c:extLst>
        </c:ser>
        <c:ser>
          <c:idx val="4"/>
          <c:order val="4"/>
          <c:tx>
            <c:strRef>
              <c:f>Question!$Q$48</c:f>
              <c:strCache>
                <c:ptCount val="1"/>
                <c:pt idx="0">
                  <c:v>Unknown frequency </c:v>
                </c:pt>
              </c:strCache>
            </c:strRef>
          </c:tx>
          <c:spPr>
            <a:solidFill>
              <a:schemeClr val="tx1"/>
            </a:solidFill>
            <a:ln>
              <a:solidFill>
                <a:schemeClr val="bg1"/>
              </a:solidFill>
            </a:ln>
            <a:effectLst/>
          </c:spPr>
          <c:invertIfNegative val="0"/>
          <c:cat>
            <c:strRef>
              <c:f>Question!$R$42:$T$42</c:f>
              <c:strCache>
                <c:ptCount val="3"/>
                <c:pt idx="0">
                  <c:v>Pre</c:v>
                </c:pt>
                <c:pt idx="1">
                  <c:v>1Y</c:v>
                </c:pt>
                <c:pt idx="2">
                  <c:v>Current </c:v>
                </c:pt>
              </c:strCache>
            </c:strRef>
          </c:cat>
          <c:val>
            <c:numRef>
              <c:f>Question!#REF!</c:f>
              <c:numCache>
                <c:formatCode>General</c:formatCode>
                <c:ptCount val="1"/>
                <c:pt idx="0">
                  <c:v>1</c:v>
                </c:pt>
              </c:numCache>
            </c:numRef>
          </c:val>
          <c:extLst>
            <c:ext xmlns:c16="http://schemas.microsoft.com/office/drawing/2014/chart" uri="{C3380CC4-5D6E-409C-BE32-E72D297353CC}">
              <c16:uniqueId val="{00000004-ED3A-6845-B74F-F719AEE43307}"/>
            </c:ext>
          </c:extLst>
        </c:ser>
        <c:ser>
          <c:idx val="5"/>
          <c:order val="5"/>
          <c:tx>
            <c:strRef>
              <c:f>Question!$Q$47</c:f>
              <c:strCache>
                <c:ptCount val="1"/>
                <c:pt idx="0">
                  <c:v>None</c:v>
                </c:pt>
              </c:strCache>
            </c:strRef>
          </c:tx>
          <c:spPr>
            <a:solidFill>
              <a:schemeClr val="accent6"/>
            </a:solidFill>
            <a:ln>
              <a:noFill/>
            </a:ln>
            <a:effectLst/>
          </c:spPr>
          <c:invertIfNegative val="0"/>
          <c:cat>
            <c:strRef>
              <c:f>Question!$R$42:$T$42</c:f>
              <c:strCache>
                <c:ptCount val="3"/>
                <c:pt idx="0">
                  <c:v>Pre</c:v>
                </c:pt>
                <c:pt idx="1">
                  <c:v>1Y</c:v>
                </c:pt>
                <c:pt idx="2">
                  <c:v>Current </c:v>
                </c:pt>
              </c:strCache>
            </c:strRef>
          </c:cat>
          <c:val>
            <c:numRef>
              <c:f>Question!$R$47:$T$47</c:f>
              <c:numCache>
                <c:formatCode>General</c:formatCode>
                <c:ptCount val="3"/>
                <c:pt idx="0">
                  <c:v>0</c:v>
                </c:pt>
                <c:pt idx="1">
                  <c:v>42</c:v>
                </c:pt>
                <c:pt idx="2">
                  <c:v>39</c:v>
                </c:pt>
              </c:numCache>
            </c:numRef>
          </c:val>
          <c:extLst>
            <c:ext xmlns:c16="http://schemas.microsoft.com/office/drawing/2014/chart" uri="{C3380CC4-5D6E-409C-BE32-E72D297353CC}">
              <c16:uniqueId val="{00000005-ED3A-6845-B74F-F719AEE43307}"/>
            </c:ext>
          </c:extLst>
        </c:ser>
        <c:dLbls>
          <c:showLegendKey val="0"/>
          <c:showVal val="0"/>
          <c:showCatName val="0"/>
          <c:showSerName val="0"/>
          <c:showPercent val="0"/>
          <c:showBubbleSize val="0"/>
        </c:dLbls>
        <c:gapWidth val="150"/>
        <c:overlap val="100"/>
        <c:axId val="-1799342032"/>
        <c:axId val="-1369599328"/>
      </c:barChart>
      <c:catAx>
        <c:axId val="-1799342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599328"/>
        <c:crosses val="autoZero"/>
        <c:auto val="1"/>
        <c:lblAlgn val="ctr"/>
        <c:lblOffset val="100"/>
        <c:noMultiLvlLbl val="0"/>
      </c:catAx>
      <c:valAx>
        <c:axId val="-13695993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42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2325322175445201E-2"/>
          <c:y val="9.2195753019710405E-2"/>
          <c:w val="0.87529010794913797"/>
          <c:h val="0.71101701565136199"/>
        </c:manualLayout>
      </c:layout>
      <c:scatterChart>
        <c:scatterStyle val="lineMarker"/>
        <c:varyColors val="0"/>
        <c:ser>
          <c:idx val="0"/>
          <c:order val="0"/>
          <c:spPr>
            <a:ln w="73025" cap="rnd">
              <a:solidFill>
                <a:schemeClr val="accent1"/>
              </a:solidFill>
              <a:round/>
            </a:ln>
            <a:effectLst/>
          </c:spPr>
          <c:marker>
            <c:symbol val="circle"/>
            <c:size val="5"/>
            <c:spPr>
              <a:solidFill>
                <a:schemeClr val="accent1"/>
              </a:solidFill>
              <a:ln w="9525">
                <a:solidFill>
                  <a:schemeClr val="accent1"/>
                </a:solidFill>
              </a:ln>
              <a:effectLst/>
            </c:spPr>
          </c:marker>
          <c:xVal>
            <c:numRef>
              <c:f>'[No Info all current.xlsx]case notes stats'!$CR$67:$CR$73</c:f>
              <c:numCache>
                <c:formatCode>General</c:formatCode>
                <c:ptCount val="7"/>
                <c:pt idx="0">
                  <c:v>0</c:v>
                </c:pt>
                <c:pt idx="1">
                  <c:v>1</c:v>
                </c:pt>
                <c:pt idx="2">
                  <c:v>5</c:v>
                </c:pt>
                <c:pt idx="3">
                  <c:v>7.5</c:v>
                </c:pt>
                <c:pt idx="4">
                  <c:v>10</c:v>
                </c:pt>
                <c:pt idx="5">
                  <c:v>12.5</c:v>
                </c:pt>
                <c:pt idx="6">
                  <c:v>16</c:v>
                </c:pt>
              </c:numCache>
            </c:numRef>
          </c:xVal>
          <c:yVal>
            <c:numRef>
              <c:f>'[No Info all current.xlsx]case notes stats'!$CS$67:$CS$73</c:f>
              <c:numCache>
                <c:formatCode>General</c:formatCode>
                <c:ptCount val="7"/>
                <c:pt idx="0">
                  <c:v>1.59</c:v>
                </c:pt>
                <c:pt idx="1">
                  <c:v>1.35</c:v>
                </c:pt>
                <c:pt idx="2">
                  <c:v>1.1100000000000001</c:v>
                </c:pt>
                <c:pt idx="3">
                  <c:v>0.88</c:v>
                </c:pt>
                <c:pt idx="4">
                  <c:v>0.82</c:v>
                </c:pt>
                <c:pt idx="5">
                  <c:v>1.02</c:v>
                </c:pt>
                <c:pt idx="6">
                  <c:v>0.74</c:v>
                </c:pt>
              </c:numCache>
            </c:numRef>
          </c:yVal>
          <c:smooth val="0"/>
          <c:extLst>
            <c:ext xmlns:c16="http://schemas.microsoft.com/office/drawing/2014/chart" uri="{C3380CC4-5D6E-409C-BE32-E72D297353CC}">
              <c16:uniqueId val="{00000000-B34E-3140-983A-31E62D55F0E1}"/>
            </c:ext>
          </c:extLst>
        </c:ser>
        <c:dLbls>
          <c:showLegendKey val="0"/>
          <c:showVal val="0"/>
          <c:showCatName val="0"/>
          <c:showSerName val="0"/>
          <c:showPercent val="0"/>
          <c:showBubbleSize val="0"/>
        </c:dLbls>
        <c:axId val="-1799191232"/>
        <c:axId val="-1799174448"/>
      </c:scatterChart>
      <c:valAx>
        <c:axId val="-1799191232"/>
        <c:scaling>
          <c:orientation val="minMax"/>
          <c:max val="20"/>
        </c:scaling>
        <c:delete val="0"/>
        <c:axPos val="b"/>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174448"/>
        <c:crosses val="autoZero"/>
        <c:crossBetween val="midCat"/>
      </c:valAx>
      <c:valAx>
        <c:axId val="-1799174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191232"/>
        <c:crosses val="autoZero"/>
        <c:crossBetween val="midCat"/>
        <c:majorUnit val="0.5"/>
      </c:valAx>
      <c:spPr>
        <a:noFill/>
        <a:ln>
          <a:noFill/>
        </a:ln>
        <a:effectLst/>
      </c:spPr>
    </c:plotArea>
    <c:plotVisOnly val="1"/>
    <c:dispBlanksAs val="gap"/>
    <c:showDLblsOverMax val="0"/>
  </c:chart>
  <c:spPr>
    <a:solidFill>
      <a:schemeClr val="bg1"/>
    </a:solidFill>
    <a:ln w="12700" cap="flat" cmpd="sng" algn="ctr">
      <a:noFill/>
      <a:round/>
    </a:ln>
    <a:effectLst/>
  </c:spPr>
  <c:txPr>
    <a:bodyPr/>
    <a:lstStyle/>
    <a:p>
      <a:pPr>
        <a:defRPr sz="3500"/>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w="19050">
              <a:solidFill>
                <a:schemeClr val="lt1"/>
              </a:solidFill>
            </a:ln>
            <a:effectLst/>
          </c:spPr>
          <c:invertIfNegative val="0"/>
          <c:cat>
            <c:strRef>
              <c:f>Question!$AH$41:$AH$47</c:f>
              <c:strCache>
                <c:ptCount val="7"/>
                <c:pt idx="0">
                  <c:v>Very much worse</c:v>
                </c:pt>
                <c:pt idx="1">
                  <c:v>Much worse</c:v>
                </c:pt>
                <c:pt idx="2">
                  <c:v>Minimally worse</c:v>
                </c:pt>
                <c:pt idx="3">
                  <c:v>No change</c:v>
                </c:pt>
                <c:pt idx="4">
                  <c:v>Minimally improved</c:v>
                </c:pt>
                <c:pt idx="5">
                  <c:v>Much imporved </c:v>
                </c:pt>
                <c:pt idx="6">
                  <c:v>Very much improved </c:v>
                </c:pt>
              </c:strCache>
            </c:strRef>
          </c:cat>
          <c:val>
            <c:numRef>
              <c:f>Question!$AI$41:$AI$47</c:f>
              <c:numCache>
                <c:formatCode>General</c:formatCode>
                <c:ptCount val="7"/>
                <c:pt idx="0">
                  <c:v>1</c:v>
                </c:pt>
                <c:pt idx="1">
                  <c:v>2</c:v>
                </c:pt>
                <c:pt idx="2">
                  <c:v>0</c:v>
                </c:pt>
                <c:pt idx="3">
                  <c:v>2</c:v>
                </c:pt>
                <c:pt idx="4">
                  <c:v>1</c:v>
                </c:pt>
                <c:pt idx="5">
                  <c:v>12</c:v>
                </c:pt>
                <c:pt idx="6">
                  <c:v>13</c:v>
                </c:pt>
              </c:numCache>
            </c:numRef>
          </c:val>
          <c:extLst>
            <c:ext xmlns:c16="http://schemas.microsoft.com/office/drawing/2014/chart" uri="{C3380CC4-5D6E-409C-BE32-E72D297353CC}">
              <c16:uniqueId val="{00000000-E354-FD46-8768-29906EC5C4D6}"/>
            </c:ext>
          </c:extLst>
        </c:ser>
        <c:dLbls>
          <c:showLegendKey val="0"/>
          <c:showVal val="0"/>
          <c:showCatName val="0"/>
          <c:showSerName val="0"/>
          <c:showPercent val="0"/>
          <c:showBubbleSize val="0"/>
        </c:dLbls>
        <c:gapWidth val="100"/>
        <c:axId val="-1799126192"/>
        <c:axId val="-1799052960"/>
      </c:barChart>
      <c:catAx>
        <c:axId val="-179912619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052960"/>
        <c:crosses val="autoZero"/>
        <c:auto val="1"/>
        <c:lblAlgn val="ctr"/>
        <c:lblOffset val="100"/>
        <c:noMultiLvlLbl val="0"/>
      </c:catAx>
      <c:valAx>
        <c:axId val="-1799052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126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spPr>
            <a:noFill/>
            <a:ln>
              <a:noFill/>
            </a:ln>
            <a:effectLst/>
          </c:spPr>
          <c:invertIfNegative val="0"/>
          <c:val>
            <c:numRef>
              <c:f>Sheet2!$CA$35:$CB$35</c:f>
              <c:numCache>
                <c:formatCode>General</c:formatCode>
                <c:ptCount val="2"/>
                <c:pt idx="0">
                  <c:v>42.85</c:v>
                </c:pt>
                <c:pt idx="1">
                  <c:v>9.69</c:v>
                </c:pt>
              </c:numCache>
            </c:numRef>
          </c:val>
          <c:extLst>
            <c:ext xmlns:c16="http://schemas.microsoft.com/office/drawing/2014/chart" uri="{C3380CC4-5D6E-409C-BE32-E72D297353CC}">
              <c16:uniqueId val="{00000000-217E-5347-8258-FBE51EB285D8}"/>
            </c:ext>
          </c:extLst>
        </c:ser>
        <c:ser>
          <c:idx val="1"/>
          <c:order val="1"/>
          <c:spPr>
            <a:noFill/>
            <a:ln>
              <a:noFill/>
            </a:ln>
            <a:effectLst/>
          </c:spPr>
          <c:invertIfNegative val="0"/>
          <c:errBars>
            <c:errBarType val="minus"/>
            <c:errValType val="cust"/>
            <c:noEndCap val="0"/>
            <c:plus>
              <c:numLit>
                <c:formatCode>General</c:formatCode>
                <c:ptCount val="1"/>
                <c:pt idx="0">
                  <c:v>1</c:v>
                </c:pt>
              </c:numLit>
            </c:plus>
            <c:minus>
              <c:numRef>
                <c:f>(Sheet2!$CA$36,Sheet2!$CB$36)</c:f>
                <c:numCache>
                  <c:formatCode>General</c:formatCode>
                  <c:ptCount val="2"/>
                  <c:pt idx="0">
                    <c:v>9.2059411500000081</c:v>
                  </c:pt>
                  <c:pt idx="1">
                    <c:v>20.8075005</c:v>
                  </c:pt>
                </c:numCache>
              </c:numRef>
            </c:minus>
            <c:spPr>
              <a:noFill/>
              <a:ln w="9525" cap="flat" cmpd="sng" algn="ctr">
                <a:solidFill>
                  <a:schemeClr val="tx1">
                    <a:lumMod val="65000"/>
                    <a:lumOff val="35000"/>
                  </a:schemeClr>
                </a:solidFill>
                <a:round/>
              </a:ln>
              <a:effectLst/>
            </c:spPr>
          </c:errBars>
          <c:val>
            <c:numRef>
              <c:f>Sheet2!$CA$36:$CB$36</c:f>
              <c:numCache>
                <c:formatCode>General</c:formatCode>
                <c:ptCount val="2"/>
                <c:pt idx="0">
                  <c:v>9.2059411500000081</c:v>
                </c:pt>
                <c:pt idx="1">
                  <c:v>20.8075005</c:v>
                </c:pt>
              </c:numCache>
            </c:numRef>
          </c:val>
          <c:extLst>
            <c:ext xmlns:c16="http://schemas.microsoft.com/office/drawing/2014/chart" uri="{C3380CC4-5D6E-409C-BE32-E72D297353CC}">
              <c16:uniqueId val="{00000001-217E-5347-8258-FBE51EB285D8}"/>
            </c:ext>
          </c:extLst>
        </c:ser>
        <c:ser>
          <c:idx val="2"/>
          <c:order val="2"/>
          <c:spPr>
            <a:solidFill>
              <a:schemeClr val="accent1">
                <a:lumMod val="40000"/>
                <a:lumOff val="60000"/>
              </a:schemeClr>
            </a:solidFill>
            <a:ln>
              <a:solidFill>
                <a:schemeClr val="tx1"/>
              </a:solidFill>
            </a:ln>
            <a:effectLst/>
          </c:spPr>
          <c:invertIfNegative val="0"/>
          <c:val>
            <c:numRef>
              <c:f>Sheet2!$CA$37:$CB$37</c:f>
              <c:numCache>
                <c:formatCode>General</c:formatCode>
                <c:ptCount val="2"/>
                <c:pt idx="0">
                  <c:v>19.198330299999981</c:v>
                </c:pt>
                <c:pt idx="1">
                  <c:v>17.36666395</c:v>
                </c:pt>
              </c:numCache>
            </c:numRef>
          </c:val>
          <c:extLst>
            <c:ext xmlns:c16="http://schemas.microsoft.com/office/drawing/2014/chart" uri="{C3380CC4-5D6E-409C-BE32-E72D297353CC}">
              <c16:uniqueId val="{00000002-217E-5347-8258-FBE51EB285D8}"/>
            </c:ext>
          </c:extLst>
        </c:ser>
        <c:ser>
          <c:idx val="3"/>
          <c:order val="3"/>
          <c:spPr>
            <a:solidFill>
              <a:schemeClr val="accent1">
                <a:lumMod val="40000"/>
                <a:lumOff val="60000"/>
              </a:schemeClr>
            </a:solidFill>
            <a:ln>
              <a:solidFill>
                <a:schemeClr val="tx1"/>
              </a:solidFill>
            </a:ln>
            <a:effectLst/>
          </c:spPr>
          <c:invertIfNegative val="0"/>
          <c:errBars>
            <c:errBarType val="plus"/>
            <c:errValType val="cust"/>
            <c:noEndCap val="0"/>
            <c:plus>
              <c:numRef>
                <c:f>(Sheet2!$CA$39,Sheet2!$CB$39)</c:f>
                <c:numCache>
                  <c:formatCode>General</c:formatCode>
                  <c:ptCount val="2"/>
                  <c:pt idx="0">
                    <c:v>13.24000225</c:v>
                  </c:pt>
                  <c:pt idx="1">
                    <c:v>24.854791375000019</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val>
            <c:numRef>
              <c:f>Sheet2!$CA$38:$CB$38</c:f>
              <c:numCache>
                <c:formatCode>General</c:formatCode>
                <c:ptCount val="2"/>
                <c:pt idx="0">
                  <c:v>4.0591677000000033</c:v>
                </c:pt>
                <c:pt idx="1">
                  <c:v>13.776041575000001</c:v>
                </c:pt>
              </c:numCache>
            </c:numRef>
          </c:val>
          <c:extLst>
            <c:ext xmlns:c16="http://schemas.microsoft.com/office/drawing/2014/chart" uri="{C3380CC4-5D6E-409C-BE32-E72D297353CC}">
              <c16:uniqueId val="{00000003-217E-5347-8258-FBE51EB285D8}"/>
            </c:ext>
          </c:extLst>
        </c:ser>
        <c:ser>
          <c:idx val="4"/>
          <c:order val="4"/>
          <c:spPr>
            <a:noFill/>
            <a:ln>
              <a:noFill/>
            </a:ln>
            <a:effectLst/>
          </c:spPr>
          <c:invertIfNegative val="0"/>
          <c:val>
            <c:numRef>
              <c:f>Sheet2!$CA$39:$CB$39</c:f>
              <c:numCache>
                <c:formatCode>General</c:formatCode>
                <c:ptCount val="2"/>
                <c:pt idx="0">
                  <c:v>13.24000225</c:v>
                </c:pt>
                <c:pt idx="1">
                  <c:v>24.854791375000019</c:v>
                </c:pt>
              </c:numCache>
            </c:numRef>
          </c:val>
          <c:extLst>
            <c:ext xmlns:c16="http://schemas.microsoft.com/office/drawing/2014/chart" uri="{C3380CC4-5D6E-409C-BE32-E72D297353CC}">
              <c16:uniqueId val="{00000004-217E-5347-8258-FBE51EB285D8}"/>
            </c:ext>
          </c:extLst>
        </c:ser>
        <c:dLbls>
          <c:showLegendKey val="0"/>
          <c:showVal val="0"/>
          <c:showCatName val="0"/>
          <c:showSerName val="0"/>
          <c:showPercent val="0"/>
          <c:showBubbleSize val="0"/>
        </c:dLbls>
        <c:gapWidth val="150"/>
        <c:overlap val="100"/>
        <c:axId val="-1798930384"/>
        <c:axId val="-1798907072"/>
      </c:barChart>
      <c:catAx>
        <c:axId val="-1798930384"/>
        <c:scaling>
          <c:orientation val="minMax"/>
        </c:scaling>
        <c:delete val="1"/>
        <c:axPos val="l"/>
        <c:majorTickMark val="none"/>
        <c:minorTickMark val="none"/>
        <c:tickLblPos val="nextTo"/>
        <c:crossAx val="-1798907072"/>
        <c:crosses val="autoZero"/>
        <c:auto val="1"/>
        <c:lblAlgn val="ctr"/>
        <c:lblOffset val="100"/>
        <c:noMultiLvlLbl val="0"/>
      </c:catAx>
      <c:valAx>
        <c:axId val="-1798907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8930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DengXian"/>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SSC 2017</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8421</Words>
  <Characters>48003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Kansu</dc:creator>
  <cp:keywords/>
  <dc:description/>
  <cp:lastModifiedBy>Owen Pickrell</cp:lastModifiedBy>
  <cp:revision>2</cp:revision>
  <dcterms:created xsi:type="dcterms:W3CDTF">2019-05-10T20:28:00Z</dcterms:created>
  <dcterms:modified xsi:type="dcterms:W3CDTF">2019-05-10T20:28:00Z</dcterms:modified>
</cp:coreProperties>
</file>